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comments.xml" ContentType="application/vnd.openxmlformats-officedocument.wordprocessingml.comment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xmlns:w16du="http://schemas.microsoft.com/office/word/2023/wordml/word16du" mc:Ignorable="w14 w15 wp14 w16se w16cid w16 w16cex w16sdtdh w16sdtfl">
  <w:body>
    <w:p w:rsidR="12294878" w:rsidP="6730DEEA" w:rsidRDefault="12294878" w14:paraId="70830600" w14:textId="01293557">
      <w:pPr>
        <w:pStyle w:val="Title"/>
      </w:pPr>
      <w:r w:rsidR="0664D345">
        <w:rPr/>
        <w:t>Gutenberg</w:t>
      </w:r>
      <w:r w:rsidR="0664D345">
        <w:rPr/>
        <w:t xml:space="preserve"> Production AUCHAN</w:t>
      </w:r>
    </w:p>
    <w:p w:rsidR="12294878" w:rsidP="6730DEEA" w:rsidRDefault="12294878" w14:paraId="5A3240AE" w14:textId="256F0119">
      <w:pPr/>
      <w:r>
        <w:br w:type="page"/>
      </w:r>
    </w:p>
    <w:p w:rsidR="12294878" w:rsidP="6730DEEA" w:rsidRDefault="12294878" w14:paraId="2C58000C" w14:textId="5A9244D0">
      <w:pPr>
        <w:pStyle w:val="Heading2"/>
        <w:rPr>
          <w:sz w:val="96"/>
          <w:szCs w:val="96"/>
        </w:rPr>
      </w:pPr>
      <w:r w:rsidR="12294878">
        <w:rPr/>
        <w:t>Introduction</w:t>
      </w:r>
    </w:p>
    <w:p w:rsidR="68265C14" w:rsidRDefault="68265C14" w14:paraId="3D2FA098" w14:textId="2A8BAC11">
      <w:r w:rsidR="68265C14">
        <w:rPr/>
        <w:t>Il y a les opération</w:t>
      </w:r>
      <w:r w:rsidRPr="4C5003BD" w:rsidR="16EDAB1A">
        <w:rPr>
          <w:color w:val="auto"/>
        </w:rPr>
        <w:t>s</w:t>
      </w:r>
      <w:r w:rsidRPr="4C5003BD" w:rsidR="68265C14">
        <w:rPr>
          <w:color w:val="FF0000"/>
        </w:rPr>
        <w:t xml:space="preserve"> </w:t>
      </w:r>
      <w:r w:rsidR="1D67A44F">
        <w:rPr/>
        <w:t>PAC</w:t>
      </w:r>
      <w:r w:rsidR="68265C14">
        <w:rPr/>
        <w:t xml:space="preserve"> qui sont regroupées par semaine et les opérations H</w:t>
      </w:r>
      <w:r w:rsidR="59DE6876">
        <w:rPr/>
        <w:t>ORS PAC</w:t>
      </w:r>
      <w:r w:rsidR="68265C14">
        <w:rPr/>
        <w:t xml:space="preserve"> qui sont spécifiques.</w:t>
      </w:r>
    </w:p>
    <w:p w:rsidR="68265C14" w:rsidP="2E851478" w:rsidRDefault="68265C14" w14:paraId="6FB4FF6C" w14:textId="3D5A2A54">
      <w:pPr>
        <w:pStyle w:val="Normal"/>
      </w:pPr>
      <w:r>
        <w:fldChar w:fldCharType="begin"/>
      </w:r>
      <w:ins w:author="Antoine Potier" w:date="2025-10-14T13:10:30.543Z" w:id="180203067">
        <w:r>
          <w:instrText xml:space="preserve">HYPERLINK "https://oneomnicom-my.sharepoint.com/:x:/r/personal/laurene_thiriez_omc_com/_layouts/15/Doc.aspx?sourcedoc=%7BD362F6D5-5567-4295-8189-061F68CAE38A%7D&amp;file=PLANNING%20PREMEDIA%202026%20AUCHAN.xlsx&amp;fromShare=true&amp;action=default&amp;mobileredirect=true" </w:instrText>
        </w:r>
      </w:ins>
      <w:del w:author="Antoine Potier" w:date="2025-10-14T13:10:30.543Z" w:id="828944785">
        <w:r>
          <w:delInstrText xml:space="preserve">HYPERLINK "https://oneomnicom-my.sharepoint.com/:x:/r/personal/laurene_thiriez_gutenberg_agency/_layouts/15/Doc.aspx?sourcedoc=%7B08EAC973-0029-4164-9A34-5C4531947AF9%7D&amp;file=PLANNING%20PRODUCTION%20PREMEDIA%20AUCHAN.xlsx&amp;fromShare=true&amp;action=default&amp;mobileredirect=true" </w:delInstrText>
        </w:r>
      </w:del>
      <w:r>
        <w:fldChar w:fldCharType="separate"/>
      </w:r>
      <w:r w:rsidRPr="6F4636C3" w:rsidR="6459D92C">
        <w:rPr>
          <w:rStyle w:val="Hyperlink"/>
        </w:rPr>
        <w:t>Planning ici</w:t>
      </w:r>
      <w:r>
        <w:fldChar w:fldCharType="end"/>
      </w:r>
    </w:p>
    <w:p w:rsidR="59F03EAF" w:rsidP="2E851478" w:rsidRDefault="59F03EAF" w14:paraId="78626D68" w14:textId="47DDE8A1">
      <w:pPr>
        <w:pStyle w:val="Normal"/>
      </w:pPr>
      <w:r w:rsidR="59F03EAF">
        <w:rPr/>
        <w:t>Il y a :</w:t>
      </w:r>
      <w:r>
        <w:br/>
      </w:r>
      <w:r w:rsidR="1891C683">
        <w:rPr/>
        <w:t xml:space="preserve">- </w:t>
      </w:r>
      <w:r w:rsidR="59F03EAF">
        <w:rPr/>
        <w:t>un onglet AUCHAN avec le planning PAC</w:t>
      </w:r>
      <w:r>
        <w:br/>
      </w:r>
      <w:r w:rsidR="58795C3F">
        <w:rPr/>
        <w:t>- un</w:t>
      </w:r>
      <w:r w:rsidR="59F03EAF">
        <w:rPr/>
        <w:t xml:space="preserve"> onglet AUCHAN HORS PAC avec le planning HORS PAC</w:t>
      </w:r>
      <w:r>
        <w:br/>
      </w:r>
      <w:r w:rsidR="62E82756">
        <w:rPr/>
        <w:t>Et les onglets de suivi des tâches. Un pour chaque mois.</w:t>
      </w:r>
      <w:r>
        <w:br/>
      </w:r>
      <w:r w:rsidR="0A97165E">
        <w:rPr/>
        <w:t>Attention en fin de moi</w:t>
      </w:r>
      <w:r w:rsidR="25451C66">
        <w:rPr/>
        <w:t>s</w:t>
      </w:r>
      <w:r w:rsidR="0A97165E">
        <w:rPr/>
        <w:t xml:space="preserve"> il faut bien regarder les 2 onglet</w:t>
      </w:r>
      <w:r w:rsidR="27DB4D50">
        <w:rPr/>
        <w:t>s</w:t>
      </w:r>
      <w:r w:rsidR="0A97165E">
        <w:rPr/>
        <w:t xml:space="preserve"> du mois en cours et du mois suivant</w:t>
      </w:r>
    </w:p>
    <w:p w:rsidR="68265C14" w:rsidP="6730DEEA" w:rsidRDefault="68265C14" w14:paraId="7E8BA1D8" w14:textId="2030A6DD">
      <w:pPr>
        <w:pStyle w:val="Normal"/>
      </w:pPr>
      <w:r w:rsidRPr="6730DEEA" w:rsidR="3B71683F">
        <w:rPr>
          <w:rFonts w:ascii="Aptos" w:hAnsi="Aptos" w:eastAsia="Aptos" w:cs="" w:asciiTheme="minorAscii" w:hAnsiTheme="minorAscii" w:eastAsiaTheme="minorAscii" w:cstheme="minorBidi"/>
          <w:color w:val="auto"/>
          <w:sz w:val="24"/>
          <w:szCs w:val="24"/>
          <w:highlight w:val="yellow"/>
          <w:lang w:eastAsia="en-US" w:bidi="ar-SA"/>
        </w:rPr>
        <w:t>Le suivi des tâches doit être ouvert en permanence pour pouvoir prendre en charge les brief</w:t>
      </w:r>
      <w:r w:rsidRPr="6730DEEA" w:rsidR="433954CF">
        <w:rPr>
          <w:rFonts w:ascii="Aptos" w:hAnsi="Aptos" w:eastAsia="Aptos" w:cs="" w:asciiTheme="minorAscii" w:hAnsiTheme="minorAscii" w:eastAsiaTheme="minorAscii" w:cstheme="minorBidi"/>
          <w:color w:val="auto"/>
          <w:sz w:val="24"/>
          <w:szCs w:val="24"/>
          <w:highlight w:val="yellow"/>
          <w:lang w:eastAsia="en-US" w:bidi="ar-SA"/>
        </w:rPr>
        <w:t>s</w:t>
      </w:r>
      <w:r w:rsidRPr="6730DEEA" w:rsidR="3B71683F">
        <w:rPr>
          <w:rFonts w:ascii="Aptos" w:hAnsi="Aptos" w:eastAsia="Aptos" w:cs="" w:asciiTheme="minorAscii" w:hAnsiTheme="minorAscii" w:eastAsiaTheme="minorAscii" w:cstheme="minorBidi"/>
          <w:color w:val="auto"/>
          <w:sz w:val="24"/>
          <w:szCs w:val="24"/>
          <w:highlight w:val="yellow"/>
          <w:lang w:eastAsia="en-US" w:bidi="ar-SA"/>
        </w:rPr>
        <w:t xml:space="preserve"> quand </w:t>
      </w:r>
      <w:r w:rsidRPr="6730DEEA" w:rsidR="7E02B013">
        <w:rPr>
          <w:rFonts w:ascii="Aptos" w:hAnsi="Aptos" w:eastAsia="Aptos" w:cs="" w:asciiTheme="minorAscii" w:hAnsiTheme="minorAscii" w:eastAsiaTheme="minorAscii" w:cstheme="minorBidi"/>
          <w:color w:val="auto"/>
          <w:sz w:val="24"/>
          <w:szCs w:val="24"/>
          <w:highlight w:val="yellow"/>
          <w:lang w:eastAsia="en-US" w:bidi="ar-SA"/>
        </w:rPr>
        <w:t xml:space="preserve">ils arrivent </w:t>
      </w:r>
      <w:r w:rsidRPr="6730DEEA" w:rsidR="3B71683F">
        <w:rPr>
          <w:rFonts w:ascii="Aptos" w:hAnsi="Aptos" w:eastAsia="Aptos" w:cs="" w:asciiTheme="minorAscii" w:hAnsiTheme="minorAscii" w:eastAsiaTheme="minorAscii" w:cstheme="minorBidi"/>
          <w:color w:val="auto"/>
          <w:sz w:val="24"/>
          <w:szCs w:val="24"/>
          <w:highlight w:val="yellow"/>
          <w:lang w:eastAsia="en-US" w:bidi="ar-SA"/>
        </w:rPr>
        <w:t>.</w:t>
      </w:r>
    </w:p>
    <w:p w:rsidR="68265C14" w:rsidP="6730DEEA" w:rsidRDefault="68265C14" w14:paraId="5D1F0985" w14:textId="689D16D4">
      <w:pPr/>
      <w:r>
        <w:br w:type="page"/>
      </w:r>
    </w:p>
    <w:p w:rsidR="68265C14" w:rsidP="2E851478" w:rsidRDefault="68265C14" w14:paraId="17A5CF3A" w14:textId="5D213385">
      <w:pPr>
        <w:pStyle w:val="Heading2"/>
      </w:pPr>
      <w:r w:rsidR="68265C14">
        <w:rPr/>
        <w:t>Opération PAC</w:t>
      </w:r>
    </w:p>
    <w:p w:rsidR="4EE5A9BC" w:rsidP="2E851478" w:rsidRDefault="4EE5A9BC" w14:paraId="65E0B8D3" w14:textId="4E3CE670">
      <w:pPr>
        <w:pStyle w:val="Normal"/>
      </w:pPr>
      <w:r w:rsidR="4EE5A9BC">
        <w:rPr/>
        <w:t xml:space="preserve">Il y a </w:t>
      </w:r>
      <w:r w:rsidR="4EE5A9BC">
        <w:rPr/>
        <w:t>une</w:t>
      </w:r>
      <w:r w:rsidR="68265C14">
        <w:rPr/>
        <w:t xml:space="preserve"> </w:t>
      </w:r>
      <w:r w:rsidR="3CF8CB07">
        <w:rPr/>
        <w:t xml:space="preserve"> 1</w:t>
      </w:r>
      <w:r w:rsidR="68265C14">
        <w:rPr/>
        <w:t xml:space="preserve"> opération par semain</w:t>
      </w:r>
      <w:r w:rsidR="64F29300">
        <w:rPr/>
        <w:t>e, chaque semaine compte jusqu’</w:t>
      </w:r>
      <w:r w:rsidR="56C23AC9">
        <w:rPr/>
        <w:t>à</w:t>
      </w:r>
      <w:r w:rsidR="64F29300">
        <w:rPr/>
        <w:t xml:space="preserve"> 7 dossiers</w:t>
      </w:r>
    </w:p>
    <w:p w:rsidR="64F29300" w:rsidP="2E851478" w:rsidRDefault="64F29300" w14:paraId="74F63B37" w14:textId="6A90B36C">
      <w:pPr>
        <w:pStyle w:val="Normal"/>
      </w:pPr>
      <w:r w:rsidR="532527D3">
        <w:rPr/>
        <w:t xml:space="preserve"> </w:t>
      </w:r>
      <w:r>
        <w:drawing>
          <wp:inline wp14:editId="1A5184D7" wp14:anchorId="12954FB3">
            <wp:extent cx="5053130" cy="756708"/>
            <wp:effectExtent l="0" t="0" r="0" b="0"/>
            <wp:docPr id="1080620667" name="" title=""/>
            <wp:cNvGraphicFramePr>
              <a:graphicFrameLocks noChangeAspect="1"/>
            </wp:cNvGraphicFramePr>
            <a:graphic>
              <a:graphicData uri="http://schemas.openxmlformats.org/drawingml/2006/picture">
                <pic:pic>
                  <pic:nvPicPr>
                    <pic:cNvPr id="0" name=""/>
                    <pic:cNvPicPr/>
                  </pic:nvPicPr>
                  <pic:blipFill>
                    <a:blip r:embed="R738575cdf4bb43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53130" cy="756708"/>
                    </a:xfrm>
                    <a:prstGeom prst="rect">
                      <a:avLst/>
                    </a:prstGeom>
                  </pic:spPr>
                </pic:pic>
              </a:graphicData>
            </a:graphic>
          </wp:inline>
        </w:drawing>
      </w:r>
      <w:r w:rsidR="532527D3">
        <w:rPr/>
        <w:t>c</w:t>
      </w:r>
    </w:p>
    <w:p w:rsidR="68265C14" w:rsidRDefault="68265C14" w14:paraId="2FE8AACE" w14:textId="054EC983">
      <w:r w:rsidR="68265C14">
        <w:rPr/>
        <w:t>Il y a maintenant 7 types de dossier</w:t>
      </w:r>
      <w:r w:rsidR="3AF21857">
        <w:rPr/>
        <w:t>s</w:t>
      </w:r>
      <w:r w:rsidR="68265C14">
        <w:rPr/>
        <w:t xml:space="preserve"> dans ces opérations : </w:t>
      </w:r>
    </w:p>
    <w:p w:rsidR="73B7BF13" w:rsidRDefault="73B7BF13" w14:paraId="3628D0F4" w14:textId="7D14D331">
      <w:r w:rsidR="73B7BF13">
        <w:rPr/>
        <w:t xml:space="preserve">TRACT </w:t>
      </w:r>
    </w:p>
    <w:p w:rsidR="73B7BF13" w:rsidRDefault="73B7BF13" w14:paraId="19650A6E" w14:textId="5384BAD6">
      <w:r w:rsidR="73B7BF13">
        <w:rPr/>
        <w:t>AFFICHES BOMBES</w:t>
      </w:r>
    </w:p>
    <w:p w:rsidR="73B7BF13" w:rsidP="6730DEEA" w:rsidRDefault="73B7BF13" w14:paraId="3376A36B" w14:textId="1FC1A381">
      <w:pPr>
        <w:pStyle w:val="Normal"/>
      </w:pPr>
      <w:r w:rsidR="73B7BF13">
        <w:rPr/>
        <w:t>OOH / DOOH</w:t>
      </w:r>
    </w:p>
    <w:p w:rsidR="73B7BF13" w:rsidP="6730DEEA" w:rsidRDefault="73B7BF13" w14:paraId="6F1AB172" w14:textId="28879C82">
      <w:pPr>
        <w:pStyle w:val="Normal"/>
      </w:pPr>
      <w:r w:rsidR="73B7BF13">
        <w:rPr/>
        <w:t>PQR</w:t>
      </w:r>
    </w:p>
    <w:p w:rsidR="73B7BF13" w:rsidP="6730DEEA" w:rsidRDefault="73B7BF13" w14:paraId="59D59E67" w14:textId="3B5E0AA9">
      <w:pPr>
        <w:pStyle w:val="Normal"/>
      </w:pPr>
      <w:r w:rsidR="73B7BF13">
        <w:rPr/>
        <w:t>DIGITAL</w:t>
      </w:r>
    </w:p>
    <w:p w:rsidR="73B7BF13" w:rsidP="6730DEEA" w:rsidRDefault="73B7BF13" w14:paraId="48AFBC34" w14:textId="0A5B49BD">
      <w:pPr>
        <w:pStyle w:val="Normal"/>
      </w:pPr>
      <w:r w:rsidR="73B7BF13">
        <w:rPr/>
        <w:t>CRM / FID</w:t>
      </w:r>
    </w:p>
    <w:p w:rsidR="73B7BF13" w:rsidP="6730DEEA" w:rsidRDefault="73B7BF13" w14:paraId="1912BB10" w14:textId="5B25C6D3">
      <w:pPr>
        <w:pStyle w:val="Normal"/>
      </w:pPr>
      <w:r w:rsidR="73B7BF13">
        <w:rPr/>
        <w:t>COURRIER</w:t>
      </w:r>
    </w:p>
    <w:p w:rsidR="07B2AD56" w:rsidP="6730DEEA" w:rsidRDefault="07B2AD56" w14:paraId="1045363E" w14:textId="2D5FE3F8">
      <w:pPr>
        <w:pStyle w:val="Heading3"/>
      </w:pPr>
    </w:p>
    <w:p w:rsidR="07B2AD56" w:rsidP="6730DEEA" w:rsidRDefault="07B2AD56" w14:paraId="05AB4F72" w14:textId="4F10784F">
      <w:pPr/>
      <w:r>
        <w:br w:type="page"/>
      </w:r>
    </w:p>
    <w:p w:rsidR="07B2AD56" w:rsidP="6730DEEA" w:rsidRDefault="07B2AD56" w14:paraId="630C9671" w14:textId="411E7D34">
      <w:pPr>
        <w:pStyle w:val="Heading3"/>
        <w:rPr>
          <w:sz w:val="56"/>
          <w:szCs w:val="56"/>
        </w:rPr>
      </w:pPr>
      <w:r w:rsidR="078C2D91">
        <w:rPr/>
        <w:t>THEATRAL</w:t>
      </w:r>
      <w:r w:rsidR="39B33C10">
        <w:rPr/>
        <w:t>ISATION</w:t>
      </w:r>
      <w:r w:rsidR="63ED4CB1">
        <w:rPr/>
        <w:t xml:space="preserve"> (</w:t>
      </w:r>
      <w:r w:rsidR="63ED4CB1">
        <w:rPr/>
        <w:t>print</w:t>
      </w:r>
      <w:r w:rsidR="63ED4CB1">
        <w:rPr/>
        <w:t>)</w:t>
      </w:r>
    </w:p>
    <w:p w:rsidR="07B2AD56" w:rsidRDefault="07B2AD56" w14:paraId="0C22F77B" w14:textId="6971F38A">
      <w:r w:rsidR="07B2AD56">
        <w:rPr/>
        <w:t xml:space="preserve">Il s’agit de </w:t>
      </w:r>
      <w:r w:rsidR="030AE448">
        <w:rPr/>
        <w:t>tou</w:t>
      </w:r>
      <w:r w:rsidR="0219BD6B">
        <w:rPr/>
        <w:t>s</w:t>
      </w:r>
      <w:r w:rsidR="030AE448">
        <w:rPr/>
        <w:t xml:space="preserve"> les support</w:t>
      </w:r>
      <w:r w:rsidR="443AE6C8">
        <w:rPr/>
        <w:t>s</w:t>
      </w:r>
      <w:r w:rsidR="030AE448">
        <w:rPr/>
        <w:t xml:space="preserve"> imprimés pour être affichés dans les magasins</w:t>
      </w:r>
      <w:r>
        <w:br/>
      </w:r>
      <w:r w:rsidR="27191C7F">
        <w:rPr/>
        <w:t xml:space="preserve">Réalisés sous </w:t>
      </w:r>
      <w:r w:rsidR="27191C7F">
        <w:rPr/>
        <w:t>indesign</w:t>
      </w:r>
      <w:r w:rsidR="27191C7F">
        <w:rPr/>
        <w:t xml:space="preserve"> 2025 les livrables sont généralement des PDF HD + </w:t>
      </w:r>
      <w:r w:rsidR="27191C7F">
        <w:rPr/>
        <w:t>jpegs</w:t>
      </w:r>
      <w:r>
        <w:br/>
      </w:r>
      <w:r w:rsidR="746B01BF">
        <w:drawing>
          <wp:inline wp14:editId="354FB93A" wp14:anchorId="2750F753">
            <wp:extent cx="5052482" cy="2110106"/>
            <wp:effectExtent l="0" t="0" r="0" b="0"/>
            <wp:docPr id="10753462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34a2ab97a21a43b1">
                      <a:extLst>
                        <a:ext xmlns:a="http://schemas.openxmlformats.org/drawingml/2006/main" uri="{28A0092B-C50C-407E-A947-70E740481C1C}">
                          <a14:useLocalDpi xmlns:a14="http://schemas.microsoft.com/office/drawing/2010/main" val="0"/>
                        </a:ext>
                      </a:extLst>
                    </a:blip>
                    <a:stretch>
                      <a:fillRect/>
                    </a:stretch>
                  </pic:blipFill>
                  <pic:spPr>
                    <a:xfrm>
                      <a:off x="0" y="0"/>
                      <a:ext cx="5052482" cy="2110106"/>
                    </a:xfrm>
                    <a:prstGeom prst="rect">
                      <a:avLst/>
                    </a:prstGeom>
                  </pic:spPr>
                </pic:pic>
              </a:graphicData>
            </a:graphic>
          </wp:inline>
        </w:drawing>
      </w:r>
    </w:p>
    <w:p w:rsidR="2E851478" w:rsidP="6730DEEA" w:rsidRDefault="2E851478" w14:paraId="2C340790" w14:textId="688C28D8">
      <w:pPr>
        <w:pStyle w:val="Heading4"/>
        <w:rPr>
          <w:b w:val="1"/>
          <w:bCs w:val="1"/>
          <w:i w:val="0"/>
          <w:iCs w:val="0"/>
          <w:noProof w:val="0"/>
          <w:sz w:val="40"/>
          <w:szCs w:val="40"/>
          <w:lang w:val="fr-FR"/>
        </w:rPr>
      </w:pPr>
      <w:r w:rsidRPr="6730DEEA" w:rsidR="32D5951C">
        <w:rPr>
          <w:noProof w:val="0"/>
          <w:lang w:val="fr-FR"/>
        </w:rPr>
        <w:t>Prise en charge</w:t>
      </w:r>
    </w:p>
    <w:p w:rsidR="2E851478" w:rsidP="6730DEEA" w:rsidRDefault="2E851478" w14:paraId="4C7BCBD7" w14:textId="6C51E5C8">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095E78CA" w:rsidR="34BEB0E5">
        <w:rPr>
          <w:rStyle w:val="Heading5Char"/>
          <w:noProof w:val="0"/>
          <w:lang w:val="fr-FR"/>
        </w:rPr>
        <w:t>ANALYSE DU BRIEF</w:t>
      </w:r>
      <w:r>
        <w:br/>
      </w:r>
      <w:r w:rsidRPr="095E78CA" w:rsidR="34BEB0E5">
        <w:rPr>
          <w:noProof w:val="0"/>
          <w:lang w:val="fr-FR"/>
        </w:rPr>
        <w:t xml:space="preserve"> Le brief est déposé dans le tableau par le CDP</w:t>
      </w:r>
      <w:r>
        <w:br/>
      </w:r>
      <w:r w:rsidRPr="095E78CA" w:rsidR="34BEB0E5">
        <w:rPr>
          <w:noProof w:val="0"/>
          <w:lang w:val="fr-FR"/>
        </w:rPr>
        <w:t xml:space="preserve"> Il faut s’assurer que :</w:t>
      </w:r>
      <w:r>
        <w:br/>
      </w:r>
      <w:r w:rsidRPr="095E78CA" w:rsidR="34BEB0E5">
        <w:rPr>
          <w:noProof w:val="0"/>
          <w:lang w:val="fr-FR"/>
        </w:rPr>
        <w:t xml:space="preserve"> • Le brief est au planning</w:t>
      </w:r>
      <w:r>
        <w:br/>
      </w:r>
      <w:r w:rsidRPr="095E78CA" w:rsidR="34BEB0E5">
        <w:rPr>
          <w:noProof w:val="0"/>
          <w:lang w:val="fr-FR"/>
        </w:rPr>
        <w:t xml:space="preserve"> S’il ne l’est pas il faut vérifier que sa prise en charge ne pénalise pas les autres briefs.</w:t>
      </w:r>
      <w:r>
        <w:br/>
      </w:r>
      <w:r w:rsidRPr="095E78CA" w:rsidR="34BEB0E5">
        <w:rPr>
          <w:noProof w:val="0"/>
          <w:lang w:val="fr-FR"/>
        </w:rPr>
        <w:t xml:space="preserve"> • Le brief est complet</w:t>
      </w:r>
      <w:r>
        <w:br/>
      </w:r>
      <w:r w:rsidRPr="095E78CA" w:rsidR="34BEB0E5">
        <w:rPr>
          <w:noProof w:val="0"/>
          <w:lang w:val="fr-FR"/>
        </w:rPr>
        <w:t xml:space="preserve"> S’il ne l’est pas il faut mettre en </w:t>
      </w:r>
      <w:r w:rsidRPr="095E78CA" w:rsidR="34BEB0E5">
        <w:rPr>
          <w:noProof w:val="0"/>
          <w:lang w:val="fr-FR"/>
        </w:rPr>
        <w:t>stand by</w:t>
      </w:r>
      <w:r w:rsidRPr="095E78CA" w:rsidR="34BEB0E5">
        <w:rPr>
          <w:noProof w:val="0"/>
          <w:lang w:val="fr-FR"/>
        </w:rPr>
        <w:t xml:space="preserve"> et demander le complément dans la colonne commentaire.</w:t>
      </w:r>
      <w:r>
        <w:br/>
      </w:r>
      <w:r w:rsidRPr="095E78CA" w:rsidR="34BEB0E5">
        <w:rPr>
          <w:noProof w:val="0"/>
          <w:lang w:val="fr-FR"/>
        </w:rPr>
        <w:t xml:space="preserve"> • Le brief est clair</w:t>
      </w:r>
      <w:r>
        <w:br/>
      </w:r>
      <w:r w:rsidRPr="095E78CA" w:rsidR="34BEB0E5">
        <w:rPr>
          <w:noProof w:val="0"/>
          <w:lang w:val="fr-FR"/>
        </w:rPr>
        <w:t xml:space="preserve"> S’il ne l’est pas il faut mettre en stand-by et demander des précisions par mail au CDP + coordinateur.</w:t>
      </w:r>
      <w:r>
        <w:br/>
      </w:r>
      <w:r w:rsidRPr="095E78CA" w:rsidR="34BEB0E5">
        <w:rPr>
          <w:noProof w:val="0"/>
          <w:lang w:val="fr-FR"/>
        </w:rPr>
        <w:t xml:space="preserve"> • Le délais peut être tenu</w:t>
      </w:r>
      <w:r>
        <w:br/>
      </w:r>
      <w:r w:rsidRPr="095E78CA" w:rsidR="34BEB0E5">
        <w:rPr>
          <w:noProof w:val="0"/>
          <w:lang w:val="fr-FR"/>
        </w:rPr>
        <w:t xml:space="preserve"> Si ce n’est pas possible il faut demander un délai au CDP.</w:t>
      </w:r>
      <w:r>
        <w:br/>
      </w:r>
      <w:r w:rsidRPr="095E78CA" w:rsidR="34BEB0E5">
        <w:rPr>
          <w:noProof w:val="0"/>
          <w:lang w:val="fr-FR"/>
        </w:rPr>
        <w:t xml:space="preserve"> • La nomenclature est dispo.</w:t>
      </w:r>
    </w:p>
    <w:p w:rsidR="2E851478" w:rsidP="6730DEEA" w:rsidRDefault="2E851478" w14:paraId="14706057" w14:textId="0C3A616F">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6730DEEA" w:rsidR="32D5951C">
        <w:rPr>
          <w:noProof w:val="0"/>
          <w:lang w:val="fr-FR"/>
        </w:rPr>
        <w:t>Si tout est ok il faut mettre le brief en “en cours de prod”.</w:t>
      </w:r>
    </w:p>
    <w:p w:rsidR="2E851478" w:rsidP="6730DEEA" w:rsidRDefault="2E851478" w14:paraId="21E60F88" w14:textId="24BF36CC">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095E78CA" w:rsidR="34BEB0E5">
        <w:rPr>
          <w:rStyle w:val="Heading5Char"/>
          <w:noProof w:val="0"/>
          <w:lang w:val="fr-FR"/>
        </w:rPr>
        <w:t>Nomenclature</w:t>
      </w:r>
      <w:r w:rsidRPr="095E78CA" w:rsidR="3837C8A0">
        <w:rPr>
          <w:rStyle w:val="Heading5Char"/>
          <w:noProof w:val="0"/>
          <w:lang w:val="fr-FR"/>
        </w:rPr>
        <w:t xml:space="preserve"> :</w:t>
      </w:r>
      <w:r>
        <w:br/>
      </w:r>
      <w:r w:rsidRPr="095E78CA" w:rsidR="34BEB0E5">
        <w:rPr>
          <w:noProof w:val="0"/>
          <w:lang w:val="fr-FR"/>
        </w:rPr>
        <w:t xml:space="preserve">Respecter la nomenclature </w:t>
      </w:r>
      <w:r w:rsidRPr="095E78CA" w:rsidR="34BEB0E5">
        <w:rPr>
          <w:noProof w:val="0"/>
          <w:lang w:val="fr-FR"/>
        </w:rPr>
        <w:t>easyhub</w:t>
      </w:r>
    </w:p>
    <w:p w:rsidR="2E851478" w:rsidP="6730DEEA" w:rsidRDefault="2E851478" w14:paraId="29DCA4AA" w14:textId="77744C44">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095E78CA" w:rsidR="4B354D06">
        <w:rPr>
          <w:rStyle w:val="Heading5Char"/>
          <w:noProof w:val="0"/>
          <w:lang w:val="fr-FR"/>
        </w:rPr>
        <w:t>Logiciel</w:t>
      </w:r>
      <w:r w:rsidRPr="095E78CA" w:rsidR="373A42CC">
        <w:rPr>
          <w:rStyle w:val="Heading5Char"/>
          <w:noProof w:val="0"/>
          <w:lang w:val="fr-FR"/>
        </w:rPr>
        <w:t xml:space="preserve"> :</w:t>
      </w:r>
      <w:r>
        <w:br/>
      </w:r>
      <w:r w:rsidRPr="095E78CA" w:rsidR="34BEB0E5">
        <w:rPr>
          <w:noProof w:val="0"/>
          <w:lang w:val="fr-FR"/>
        </w:rPr>
        <w:t>Indesign</w:t>
      </w:r>
      <w:r w:rsidRPr="095E78CA" w:rsidR="34BEB0E5">
        <w:rPr>
          <w:noProof w:val="0"/>
          <w:lang w:val="fr-FR"/>
        </w:rPr>
        <w:t xml:space="preserve"> 2025</w:t>
      </w:r>
    </w:p>
    <w:p w:rsidR="2E851478" w:rsidP="6730DEEA" w:rsidRDefault="2E851478" w14:paraId="67921943" w14:textId="605AA6B6">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095E78CA" w:rsidR="34BEB0E5">
        <w:rPr>
          <w:rStyle w:val="Heading5Char"/>
        </w:rPr>
        <w:t xml:space="preserve">Charte </w:t>
      </w:r>
      <w:r w:rsidRPr="095E78CA" w:rsidR="34BEB0E5">
        <w:rPr>
          <w:rStyle w:val="Heading5Char"/>
        </w:rPr>
        <w:t>:</w:t>
      </w:r>
      <w:r w:rsidRPr="095E78CA" w:rsidR="34BEB0E5">
        <w:rPr>
          <w:rStyle w:val="Heading5Char"/>
        </w:rPr>
        <w:t xml:space="preserve"> </w:t>
      </w:r>
      <w:r>
        <w:br/>
      </w:r>
      <w:r w:rsidRPr="095E78CA" w:rsidR="34BEB0E5">
        <w:rPr>
          <w:noProof w:val="0"/>
          <w:lang w:val="fr-FR"/>
        </w:rPr>
        <w:t>/Volumes/</w:t>
      </w:r>
      <w:r w:rsidRPr="095E78CA" w:rsidR="34BEB0E5">
        <w:rPr>
          <w:noProof w:val="0"/>
          <w:lang w:val="fr-FR"/>
        </w:rPr>
        <w:t>gfr</w:t>
      </w:r>
      <w:r w:rsidRPr="095E78CA" w:rsidR="34BEB0E5">
        <w:rPr>
          <w:noProof w:val="0"/>
          <w:lang w:val="fr-FR"/>
        </w:rPr>
        <w:t>/</w:t>
      </w:r>
      <w:r w:rsidRPr="095E78CA" w:rsidR="34BEB0E5">
        <w:rPr>
          <w:noProof w:val="0"/>
          <w:lang w:val="fr-FR"/>
        </w:rPr>
        <w:t>gutenberg</w:t>
      </w:r>
      <w:r w:rsidRPr="095E78CA" w:rsidR="34BEB0E5">
        <w:rPr>
          <w:noProof w:val="0"/>
          <w:lang w:val="fr-FR"/>
        </w:rPr>
        <w:t>/320_AUCHAN-EDITION/01_CHARTE/CHARTE PRINT</w:t>
      </w:r>
      <w:r>
        <w:br/>
      </w:r>
      <w:r w:rsidRPr="095E78CA" w:rsidR="34BEB0E5">
        <w:rPr>
          <w:noProof w:val="0"/>
          <w:lang w:val="fr-FR"/>
        </w:rPr>
        <w:t xml:space="preserve">Gabarits </w:t>
      </w:r>
      <w:r w:rsidRPr="095E78CA" w:rsidR="34BEB0E5">
        <w:rPr>
          <w:noProof w:val="0"/>
          <w:lang w:val="fr-FR"/>
        </w:rPr>
        <w:t>: pas de gabarits normaliser d’après créa</w:t>
      </w:r>
    </w:p>
    <w:p w:rsidR="2E851478" w:rsidP="095E78CA" w:rsidRDefault="2E851478" w14:paraId="4E2914B9" w14:textId="23F514BD">
      <w:pPr>
        <w:pStyle w:val="Normal"/>
        <w:rPr>
          <w:rFonts w:ascii="Aptos" w:hAnsi="Aptos" w:eastAsia="Aptos" w:cs="Aptos"/>
          <w:noProof w:val="0"/>
          <w:sz w:val="24"/>
          <w:szCs w:val="24"/>
          <w:lang w:val="fr-FR"/>
        </w:rPr>
      </w:pPr>
      <w:r w:rsidRPr="095E78CA" w:rsidR="34BEB0E5">
        <w:rPr>
          <w:rStyle w:val="Heading5Char"/>
          <w:noProof w:val="0"/>
          <w:lang w:val="fr-FR"/>
        </w:rPr>
        <w:t xml:space="preserve">Process pour les </w:t>
      </w:r>
      <w:r w:rsidRPr="095E78CA" w:rsidR="34BEB0E5">
        <w:rPr>
          <w:rStyle w:val="Heading5Char"/>
          <w:noProof w:val="0"/>
          <w:lang w:val="fr-FR"/>
        </w:rPr>
        <w:t>Jpeg</w:t>
      </w:r>
      <w:r>
        <w:br/>
      </w:r>
      <w:r w:rsidRPr="095E78CA" w:rsidR="34BEB0E5">
        <w:rPr>
          <w:noProof w:val="0"/>
          <w:lang w:val="fr-FR"/>
        </w:rPr>
        <w:t>/Volumes/</w:t>
      </w:r>
      <w:r w:rsidRPr="095E78CA" w:rsidR="34BEB0E5">
        <w:rPr>
          <w:noProof w:val="0"/>
          <w:lang w:val="fr-FR"/>
        </w:rPr>
        <w:t>gfr</w:t>
      </w:r>
      <w:r w:rsidRPr="095E78CA" w:rsidR="34BEB0E5">
        <w:rPr>
          <w:noProof w:val="0"/>
          <w:lang w:val="fr-FR"/>
        </w:rPr>
        <w:t>/</w:t>
      </w:r>
      <w:r w:rsidRPr="095E78CA" w:rsidR="34BEB0E5">
        <w:rPr>
          <w:noProof w:val="0"/>
          <w:lang w:val="fr-FR"/>
        </w:rPr>
        <w:t>gutenberg</w:t>
      </w:r>
      <w:r w:rsidRPr="095E78CA" w:rsidR="34BEB0E5">
        <w:rPr>
          <w:noProof w:val="0"/>
          <w:lang w:val="fr-FR"/>
        </w:rPr>
        <w:t>/320_AUCHAN-EDITION/20_TUTOS-PROCESS/PROCESS/01_PROCESS/9_AUCHAN_JPEG-THEATRALISATION.pdf</w:t>
      </w:r>
    </w:p>
    <w:p w:rsidR="2E851478" w:rsidP="6730DEEA" w:rsidRDefault="2E851478" w14:paraId="013AAC11" w14:textId="38B5A9B9">
      <w:pPr>
        <w:pStyle w:val="Normal"/>
        <w:bidi w:val="0"/>
      </w:pPr>
      <w:r w:rsidRPr="095E78CA" w:rsidR="34BEB0E5">
        <w:rPr>
          <w:rStyle w:val="Heading5Char"/>
          <w:noProof w:val="0"/>
          <w:lang w:val="fr-FR"/>
        </w:rPr>
        <w:t>Livraison</w:t>
      </w:r>
      <w:r w:rsidRPr="095E78CA" w:rsidR="34BEB0E5">
        <w:rPr>
          <w:b w:val="1"/>
          <w:bCs w:val="1"/>
          <w:noProof w:val="0"/>
          <w:color w:val="FFC000"/>
          <w:lang w:val="fr-FR"/>
        </w:rPr>
        <w:t xml:space="preserve"> </w:t>
      </w:r>
      <w:r>
        <w:br/>
      </w:r>
      <w:r w:rsidRPr="095E78CA" w:rsidR="34BEB0E5">
        <w:rPr>
          <w:noProof w:val="0"/>
          <w:lang w:val="fr-FR"/>
        </w:rPr>
        <w:t>PDF BD</w:t>
      </w:r>
    </w:p>
    <w:p w:rsidR="2E851478" w:rsidP="6730DEEA" w:rsidRDefault="2E851478" w14:paraId="7C44CBC1" w14:textId="2F9CBA65">
      <w:pPr>
        <w:pStyle w:val="Heading4"/>
      </w:pPr>
      <w:r w:rsidRPr="6730DEEA" w:rsidR="32D5951C">
        <w:rPr>
          <w:noProof w:val="0"/>
          <w:lang w:val="fr-FR"/>
        </w:rPr>
        <w:t>Étapes</w:t>
      </w:r>
    </w:p>
    <w:p w:rsidR="2E851478" w:rsidP="095E78CA" w:rsidRDefault="2E851478" w14:paraId="5C658AAA" w14:textId="58A875B5">
      <w:pPr>
        <w:pStyle w:val="Normal"/>
        <w:rPr>
          <w:noProof w:val="0"/>
          <w:lang w:val="fr-FR"/>
        </w:rPr>
      </w:pPr>
      <w:r w:rsidRPr="095E78CA" w:rsidR="34BEB0E5">
        <w:rPr>
          <w:rStyle w:val="Heading5Char"/>
          <w:noProof w:val="0"/>
          <w:lang w:val="fr-FR"/>
        </w:rPr>
        <w:t>BAT1</w:t>
      </w:r>
      <w:r>
        <w:br/>
      </w:r>
      <w:r w:rsidRPr="095E78CA" w:rsidR="34BEB0E5">
        <w:rPr>
          <w:noProof w:val="0"/>
          <w:lang w:val="fr-FR"/>
        </w:rPr>
        <w:t>• Partir des créa</w:t>
      </w:r>
      <w:r>
        <w:br/>
      </w:r>
      <w:r w:rsidRPr="095E78CA" w:rsidR="34BEB0E5">
        <w:rPr>
          <w:noProof w:val="0"/>
          <w:lang w:val="fr-FR"/>
        </w:rPr>
        <w:t>• Normalisation / Exécution</w:t>
      </w:r>
      <w:r>
        <w:br/>
      </w:r>
      <w:r w:rsidRPr="095E78CA" w:rsidR="34BEB0E5">
        <w:rPr>
          <w:noProof w:val="0"/>
          <w:lang w:val="fr-FR"/>
        </w:rPr>
        <w:t xml:space="preserve">• Contrôler la qualité des visuels et mettre un </w:t>
      </w:r>
      <w:r w:rsidRPr="095E78CA" w:rsidR="34BEB0E5">
        <w:rPr>
          <w:noProof w:val="0"/>
          <w:lang w:val="fr-FR"/>
        </w:rPr>
        <w:t>flap</w:t>
      </w:r>
      <w:r w:rsidRPr="095E78CA" w:rsidR="34BEB0E5">
        <w:rPr>
          <w:noProof w:val="0"/>
          <w:lang w:val="fr-FR"/>
        </w:rPr>
        <w:t xml:space="preserve"> si </w:t>
      </w:r>
      <w:r w:rsidRPr="095E78CA" w:rsidR="34BEB0E5">
        <w:rPr>
          <w:noProof w:val="0"/>
          <w:lang w:val="fr-FR"/>
        </w:rPr>
        <w:t>BDef</w:t>
      </w:r>
    </w:p>
    <w:p w:rsidR="2E851478" w:rsidP="6730DEEA" w:rsidRDefault="2E851478" w14:paraId="33DFA123" w14:textId="689CDA89">
      <w:pPr>
        <w:pStyle w:val="Normal"/>
      </w:pPr>
      <w:r w:rsidRPr="095E78CA" w:rsidR="34BEB0E5">
        <w:rPr>
          <w:rStyle w:val="Heading5Char"/>
          <w:noProof w:val="0"/>
          <w:lang w:val="fr-FR"/>
        </w:rPr>
        <w:t>Corrections internes</w:t>
      </w:r>
      <w:r>
        <w:br/>
      </w:r>
      <w:r w:rsidRPr="095E78CA" w:rsidR="34BEB0E5">
        <w:rPr>
          <w:noProof w:val="0"/>
          <w:lang w:val="fr-FR"/>
        </w:rPr>
        <w:t>Application des corrections demandées</w:t>
      </w:r>
    </w:p>
    <w:p w:rsidR="2E851478" w:rsidP="6730DEEA" w:rsidRDefault="2E851478" w14:paraId="632D5A72" w14:textId="54F9532B">
      <w:pPr>
        <w:pStyle w:val="Normal"/>
      </w:pPr>
      <w:r w:rsidRPr="095E78CA" w:rsidR="34BEB0E5">
        <w:rPr>
          <w:rStyle w:val="Heading5Char"/>
          <w:noProof w:val="0"/>
          <w:lang w:val="fr-FR"/>
        </w:rPr>
        <w:t>BAT2</w:t>
      </w:r>
      <w:r>
        <w:br/>
      </w:r>
      <w:r w:rsidRPr="095E78CA" w:rsidR="34BEB0E5">
        <w:rPr>
          <w:noProof w:val="0"/>
          <w:lang w:val="fr-FR"/>
        </w:rPr>
        <w:t xml:space="preserve"> • Réalisation des corrections</w:t>
      </w:r>
      <w:r>
        <w:br/>
      </w:r>
      <w:r w:rsidRPr="095E78CA" w:rsidR="34BEB0E5">
        <w:rPr>
          <w:noProof w:val="0"/>
          <w:lang w:val="fr-FR"/>
        </w:rPr>
        <w:t xml:space="preserve"> • Contrôle de la qualité des visuels</w:t>
      </w:r>
      <w:r>
        <w:br/>
      </w:r>
      <w:r w:rsidRPr="095E78CA" w:rsidR="34BEB0E5">
        <w:rPr>
          <w:noProof w:val="0"/>
          <w:lang w:val="fr-FR"/>
        </w:rPr>
        <w:t xml:space="preserve"> • Ne rien modifier si ce n’est pas demandé</w:t>
      </w:r>
    </w:p>
    <w:p w:rsidR="2E851478" w:rsidP="6730DEEA" w:rsidRDefault="2E851478" w14:paraId="51821869" w14:textId="609649EE">
      <w:pPr>
        <w:pStyle w:val="Normal"/>
      </w:pPr>
      <w:r w:rsidRPr="095E78CA" w:rsidR="34BEB0E5">
        <w:rPr>
          <w:rStyle w:val="Heading5Char"/>
          <w:noProof w:val="0"/>
          <w:lang w:val="fr-FR"/>
        </w:rPr>
        <w:t>BATX</w:t>
      </w:r>
      <w:r>
        <w:br/>
      </w:r>
      <w:r w:rsidRPr="095E78CA" w:rsidR="34BEB0E5">
        <w:rPr>
          <w:noProof w:val="0"/>
          <w:lang w:val="fr-FR"/>
        </w:rPr>
        <w:t xml:space="preserve"> • Réalisation des corrections</w:t>
      </w:r>
      <w:r>
        <w:br/>
      </w:r>
      <w:r w:rsidRPr="095E78CA" w:rsidR="34BEB0E5">
        <w:rPr>
          <w:noProof w:val="0"/>
          <w:lang w:val="fr-FR"/>
        </w:rPr>
        <w:t xml:space="preserve"> • Contrôle de la qualité des visuels</w:t>
      </w:r>
      <w:r>
        <w:br/>
      </w:r>
      <w:r w:rsidRPr="095E78CA" w:rsidR="34BEB0E5">
        <w:rPr>
          <w:noProof w:val="0"/>
          <w:lang w:val="fr-FR"/>
        </w:rPr>
        <w:t xml:space="preserve"> • Ne rien modifier si ce n’est pas demandé</w:t>
      </w:r>
    </w:p>
    <w:p w:rsidR="2E851478" w:rsidP="6730DEEA" w:rsidRDefault="2E851478" w14:paraId="57BFBF75" w14:textId="313700A2">
      <w:pPr>
        <w:pStyle w:val="Normal"/>
      </w:pPr>
      <w:r w:rsidRPr="095E78CA" w:rsidR="34BEB0E5">
        <w:rPr>
          <w:rStyle w:val="Heading5Char"/>
          <w:noProof w:val="0"/>
          <w:lang w:val="fr-FR"/>
        </w:rPr>
        <w:t>Corrections internes</w:t>
      </w:r>
      <w:r>
        <w:br/>
      </w:r>
      <w:r w:rsidRPr="095E78CA" w:rsidR="34BEB0E5">
        <w:rPr>
          <w:noProof w:val="0"/>
          <w:lang w:val="fr-FR"/>
        </w:rPr>
        <w:t>Application des corrections demandées</w:t>
      </w:r>
    </w:p>
    <w:p w:rsidR="2E851478" w:rsidP="6730DEEA" w:rsidRDefault="2E851478" w14:paraId="3173FB2D" w14:textId="3642A18A">
      <w:pPr>
        <w:pStyle w:val="Heading4"/>
      </w:pPr>
      <w:r w:rsidRPr="6730DEEA" w:rsidR="32D5951C">
        <w:rPr>
          <w:noProof w:val="0"/>
          <w:lang w:val="fr-FR"/>
        </w:rPr>
        <w:t xml:space="preserve">Livraison </w:t>
      </w:r>
    </w:p>
    <w:p w:rsidR="2E851478" w:rsidP="6730DEEA" w:rsidRDefault="2E851478" w14:paraId="42DBC427" w14:textId="002F0E8E">
      <w:pPr>
        <w:pStyle w:val="Normal"/>
      </w:pPr>
      <w:r w:rsidRPr="095E78CA" w:rsidR="34BEB0E5">
        <w:rPr>
          <w:rStyle w:val="Heading5Char"/>
          <w:noProof w:val="0"/>
          <w:lang w:val="fr-FR"/>
        </w:rPr>
        <w:t>EasyHUB</w:t>
      </w:r>
      <w:r>
        <w:br/>
      </w:r>
      <w:r w:rsidRPr="095E78CA" w:rsidR="34BEB0E5">
        <w:rPr>
          <w:noProof w:val="0"/>
          <w:lang w:val="fr-FR"/>
        </w:rPr>
        <w:t>Les fichiers sont déposés dans livrables avec les bons noms et le bon numéro de version.</w:t>
      </w:r>
      <w:r>
        <w:br/>
      </w:r>
      <w:r w:rsidRPr="095E78CA" w:rsidR="34BEB0E5">
        <w:rPr>
          <w:noProof w:val="0"/>
          <w:lang w:val="fr-FR"/>
        </w:rPr>
        <w:t>Les anciens fichiers livrables sont écrasés ou supprimés.</w:t>
      </w:r>
      <w:r>
        <w:br/>
      </w:r>
      <w:r w:rsidRPr="095E78CA" w:rsidR="34BEB0E5">
        <w:rPr>
          <w:noProof w:val="0"/>
          <w:lang w:val="fr-FR"/>
        </w:rPr>
        <w:t xml:space="preserve">Les fichiers sont COPIÉS/COLLÉS dans </w:t>
      </w:r>
      <w:r w:rsidRPr="095E78CA" w:rsidR="34BEB0E5">
        <w:rPr>
          <w:noProof w:val="0"/>
          <w:lang w:val="fr-FR"/>
        </w:rPr>
        <w:t>EasyHUB</w:t>
      </w:r>
      <w:r w:rsidRPr="095E78CA" w:rsidR="34BEB0E5">
        <w:rPr>
          <w:noProof w:val="0"/>
          <w:lang w:val="fr-FR"/>
        </w:rPr>
        <w:t xml:space="preserve"> (les fichiers restent aussi dans livrables).</w:t>
      </w:r>
    </w:p>
    <w:p w:rsidR="2E851478" w:rsidP="6730DEEA" w:rsidRDefault="2E851478" w14:paraId="232EE667" w14:textId="17D8C890">
      <w:pPr>
        <w:pStyle w:val="Normal"/>
      </w:pPr>
      <w:r w:rsidRPr="095E78CA" w:rsidR="34BEB0E5">
        <w:rPr>
          <w:rStyle w:val="Heading5Char"/>
          <w:noProof w:val="0"/>
          <w:lang w:val="fr-FR"/>
        </w:rPr>
        <w:t>Livraison HD</w:t>
      </w:r>
      <w:r>
        <w:br/>
      </w:r>
      <w:r w:rsidRPr="095E78CA" w:rsidR="34BEB0E5">
        <w:rPr>
          <w:noProof w:val="0"/>
          <w:lang w:val="fr-FR"/>
        </w:rPr>
        <w:t>Process pour les PDF HD</w:t>
      </w:r>
      <w:r>
        <w:br/>
      </w:r>
      <w:r w:rsidRPr="095E78CA" w:rsidR="34BEB0E5">
        <w:rPr>
          <w:noProof w:val="0"/>
          <w:lang w:val="fr-FR"/>
        </w:rPr>
        <w:t>Les fichiers à livrer en PDF HD doivent passer par les flux.</w:t>
      </w:r>
    </w:p>
    <w:p w:rsidR="2E851478" w:rsidP="6730DEEA" w:rsidRDefault="2E851478" w14:paraId="516B50B3" w14:textId="36D556BE">
      <w:pPr>
        <w:pStyle w:val="Normal"/>
      </w:pPr>
      <w:r w:rsidRPr="095E78CA" w:rsidR="34BEB0E5">
        <w:rPr>
          <w:b w:val="1"/>
          <w:bCs w:val="1"/>
          <w:noProof w:val="0"/>
          <w:color w:val="FFC000"/>
          <w:lang w:val="fr-FR"/>
        </w:rPr>
        <w:t>Process pour les Jpeg</w:t>
      </w:r>
      <w:r>
        <w:br/>
      </w:r>
      <w:r w:rsidRPr="095E78CA" w:rsidR="34BEB0E5">
        <w:rPr>
          <w:noProof w:val="0"/>
          <w:lang w:val="fr-FR"/>
        </w:rPr>
        <w:t>/Volumes/</w:t>
      </w:r>
      <w:r w:rsidRPr="095E78CA" w:rsidR="34BEB0E5">
        <w:rPr>
          <w:noProof w:val="0"/>
          <w:lang w:val="fr-FR"/>
        </w:rPr>
        <w:t>gfr</w:t>
      </w:r>
      <w:r w:rsidRPr="095E78CA" w:rsidR="34BEB0E5">
        <w:rPr>
          <w:noProof w:val="0"/>
          <w:lang w:val="fr-FR"/>
        </w:rPr>
        <w:t>/</w:t>
      </w:r>
      <w:r w:rsidRPr="095E78CA" w:rsidR="34BEB0E5">
        <w:rPr>
          <w:noProof w:val="0"/>
          <w:lang w:val="fr-FR"/>
        </w:rPr>
        <w:t>gutenberg</w:t>
      </w:r>
      <w:r w:rsidRPr="095E78CA" w:rsidR="34BEB0E5">
        <w:rPr>
          <w:noProof w:val="0"/>
          <w:lang w:val="fr-FR"/>
        </w:rPr>
        <w:t>/320_AUCHAN-EDITION/20_TUTOS-PROCESS/PROCESS/01_PROCESS/9_AUCHAN_JPEG-THEATRALISATION.pdf</w:t>
      </w:r>
    </w:p>
    <w:p w:rsidR="2E851478" w:rsidP="6730DEEA" w:rsidRDefault="2E851478" w14:paraId="65FA400B" w14:textId="78058873">
      <w:pPr>
        <w:pStyle w:val="Normal"/>
      </w:pPr>
      <w:r w:rsidRPr="095E78CA" w:rsidR="7EE06270">
        <w:rPr>
          <w:b w:val="1"/>
          <w:bCs w:val="1"/>
          <w:noProof w:val="0"/>
          <w:color w:val="FFC000"/>
          <w:lang w:val="fr-FR"/>
        </w:rPr>
        <w:t>Process pour les PDF HD</w:t>
      </w:r>
      <w:r>
        <w:br/>
      </w:r>
      <w:r w:rsidRPr="095E78CA" w:rsidR="7EE06270">
        <w:rPr>
          <w:noProof w:val="0"/>
          <w:lang w:val="fr-FR"/>
        </w:rPr>
        <w:t xml:space="preserve">Les PDF HD sont </w:t>
      </w:r>
      <w:r w:rsidRPr="095E78CA" w:rsidR="6CCC026C">
        <w:rPr>
          <w:noProof w:val="0"/>
          <w:lang w:val="fr-FR"/>
        </w:rPr>
        <w:t>à</w:t>
      </w:r>
      <w:r w:rsidRPr="095E78CA" w:rsidR="7EE06270">
        <w:rPr>
          <w:noProof w:val="0"/>
          <w:lang w:val="fr-FR"/>
        </w:rPr>
        <w:t xml:space="preserve"> </w:t>
      </w:r>
      <w:r w:rsidRPr="095E78CA" w:rsidR="7EE06270">
        <w:rPr>
          <w:noProof w:val="0"/>
          <w:lang w:val="fr-FR"/>
        </w:rPr>
        <w:t xml:space="preserve">passer dans les flux </w:t>
      </w:r>
      <w:r>
        <w:br/>
      </w:r>
    </w:p>
    <w:p w:rsidR="07B2AD56" w:rsidP="2E851478" w:rsidRDefault="07B2AD56" w14:paraId="5AC89C63" w14:textId="6EF94607">
      <w:pPr>
        <w:pStyle w:val="Heading3"/>
      </w:pPr>
      <w:r w:rsidR="07B2AD56">
        <w:rPr/>
        <w:t xml:space="preserve">OOH / DOOH </w:t>
      </w:r>
      <w:r w:rsidR="2AF4CD84">
        <w:rPr/>
        <w:t>(</w:t>
      </w:r>
      <w:r w:rsidR="2AF4CD84">
        <w:rPr/>
        <w:t>print</w:t>
      </w:r>
      <w:r w:rsidR="2AF4CD84">
        <w:rPr/>
        <w:t>)</w:t>
      </w:r>
    </w:p>
    <w:p w:rsidR="180E0AA4" w:rsidP="2E851478" w:rsidRDefault="180E0AA4" w14:paraId="5ECAEC2B" w14:textId="30DB992A">
      <w:pPr>
        <w:pStyle w:val="Normal"/>
      </w:pPr>
      <w:r w:rsidR="180E0AA4">
        <w:rPr/>
        <w:t xml:space="preserve">OOH = Affichage grand format </w:t>
      </w:r>
      <w:r>
        <w:br/>
      </w:r>
      <w:r w:rsidR="60349756">
        <w:rPr/>
        <w:t xml:space="preserve">Réalisés sous </w:t>
      </w:r>
      <w:r w:rsidR="60349756">
        <w:rPr/>
        <w:t>indesign</w:t>
      </w:r>
      <w:r w:rsidR="60349756">
        <w:rPr/>
        <w:t xml:space="preserve"> 2025 les livrables sont généralement des PDF HD + jpegs</w:t>
      </w:r>
    </w:p>
    <w:p w:rsidR="180E0AA4" w:rsidRDefault="180E0AA4" w14:paraId="473E1A01" w14:textId="072798A2">
      <w:r w:rsidR="180E0AA4">
        <w:drawing>
          <wp:inline wp14:editId="65FCD61B" wp14:anchorId="144316F4">
            <wp:extent cx="2464857" cy="1632302"/>
            <wp:effectExtent l="0" t="0" r="0" b="0"/>
            <wp:docPr id="1310564167" name="" title=""/>
            <wp:cNvGraphicFramePr>
              <a:graphicFrameLocks noChangeAspect="1"/>
            </wp:cNvGraphicFramePr>
            <a:graphic>
              <a:graphicData uri="http://schemas.openxmlformats.org/drawingml/2006/picture">
                <pic:pic>
                  <pic:nvPicPr>
                    <pic:cNvPr id="0" name=""/>
                    <pic:cNvPicPr/>
                  </pic:nvPicPr>
                  <pic:blipFill>
                    <a:blip r:embed="R9817722be3d44036">
                      <a:extLst>
                        <a:ext xmlns:a="http://schemas.openxmlformats.org/drawingml/2006/main" uri="{28A0092B-C50C-407E-A947-70E740481C1C}">
                          <a14:useLocalDpi val="0"/>
                        </a:ext>
                      </a:extLst>
                    </a:blip>
                    <a:stretch>
                      <a:fillRect/>
                    </a:stretch>
                  </pic:blipFill>
                  <pic:spPr>
                    <a:xfrm>
                      <a:off x="0" y="0"/>
                      <a:ext cx="2464857" cy="1632302"/>
                    </a:xfrm>
                    <a:prstGeom prst="rect">
                      <a:avLst/>
                    </a:prstGeom>
                  </pic:spPr>
                </pic:pic>
              </a:graphicData>
            </a:graphic>
          </wp:inline>
        </w:drawing>
      </w:r>
      <w:r>
        <w:br/>
      </w:r>
      <w:r w:rsidR="6126A37B">
        <w:rPr/>
        <w:t>DOOH = Version digitale du OOH pour affichage sur écran/tablette</w:t>
      </w:r>
      <w:r>
        <w:br/>
      </w:r>
      <w:r w:rsidR="20616723">
        <w:rPr/>
        <w:t xml:space="preserve">Réalisés sous </w:t>
      </w:r>
      <w:r w:rsidR="20616723">
        <w:rPr/>
        <w:t>indesign</w:t>
      </w:r>
      <w:r w:rsidR="20616723">
        <w:rPr/>
        <w:t xml:space="preserve"> 2025 les livrables sont généralement des P</w:t>
      </w:r>
      <w:r w:rsidR="20616723">
        <w:rPr/>
        <w:t>DF HD</w:t>
      </w:r>
      <w:r w:rsidR="20616723">
        <w:rPr/>
        <w:t xml:space="preserve"> + </w:t>
      </w:r>
      <w:r w:rsidR="20616723">
        <w:rPr/>
        <w:t>jpegs</w:t>
      </w:r>
    </w:p>
    <w:p w:rsidR="503A7FDF" w:rsidP="2E851478" w:rsidRDefault="503A7FDF" w14:paraId="3476E4C9" w14:textId="035228A5">
      <w:pPr>
        <w:spacing w:before="240" w:beforeAutospacing="off" w:after="240" w:afterAutospacing="off"/>
        <w:rPr>
          <w:rFonts w:ascii="Aptos" w:hAnsi="Aptos" w:eastAsia="Aptos" w:cs="Aptos"/>
          <w:noProof w:val="0"/>
          <w:sz w:val="24"/>
          <w:szCs w:val="24"/>
          <w:lang w:val="fr-FR"/>
        </w:rPr>
      </w:pPr>
      <w:r w:rsidRPr="095E78CA" w:rsidR="1145CB42">
        <w:rPr>
          <w:b w:val="1"/>
          <w:bCs w:val="1"/>
          <w:color w:val="FFC000"/>
        </w:rPr>
        <w:t>Cha</w:t>
      </w:r>
      <w:r w:rsidRPr="095E78CA" w:rsidR="1145CB42">
        <w:rPr>
          <w:b w:val="1"/>
          <w:bCs w:val="1"/>
          <w:color w:val="FFC000"/>
        </w:rPr>
        <w:t>rte</w:t>
      </w:r>
      <w:r w:rsidR="1145CB42">
        <w:rPr/>
        <w:t xml:space="preserve"> </w:t>
      </w:r>
      <w:r w:rsidRPr="095E78CA" w:rsidR="1145CB42">
        <w:rPr>
          <w:rFonts w:ascii="Aptos" w:hAnsi="Aptos" w:eastAsia="Aptos" w:cs="Aptos"/>
          <w:noProof w:val="0"/>
          <w:sz w:val="24"/>
          <w:szCs w:val="24"/>
          <w:lang w:val="fr-FR"/>
        </w:rPr>
        <w:t>/Volumes/</w:t>
      </w:r>
      <w:r w:rsidRPr="095E78CA" w:rsidR="1145CB42">
        <w:rPr>
          <w:rFonts w:ascii="Aptos" w:hAnsi="Aptos" w:eastAsia="Aptos" w:cs="Aptos"/>
          <w:noProof w:val="0"/>
          <w:sz w:val="24"/>
          <w:szCs w:val="24"/>
          <w:lang w:val="fr-FR"/>
        </w:rPr>
        <w:t>gfr</w:t>
      </w:r>
      <w:r w:rsidRPr="095E78CA" w:rsidR="1145CB42">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28428953">
        <w:rPr>
          <w:rFonts w:ascii="Aptos" w:hAnsi="Aptos" w:eastAsia="Aptos" w:cs="Aptos"/>
          <w:noProof w:val="0"/>
          <w:sz w:val="24"/>
          <w:szCs w:val="24"/>
          <w:lang w:val="fr-FR"/>
        </w:rPr>
        <w:t>/</w:t>
      </w:r>
      <w:r w:rsidRPr="095E78CA" w:rsidR="1145CB42">
        <w:rPr>
          <w:rFonts w:ascii="Aptos" w:hAnsi="Aptos" w:eastAsia="Aptos" w:cs="Aptos"/>
          <w:noProof w:val="0"/>
          <w:sz w:val="24"/>
          <w:szCs w:val="24"/>
          <w:lang w:val="fr-FR"/>
        </w:rPr>
        <w:t>320_AUCHAN-EDITION/01_CHARTE/CHARTE PRINT</w:t>
      </w:r>
      <w:r>
        <w:br/>
      </w:r>
      <w:r w:rsidRPr="095E78CA" w:rsidR="4974E638">
        <w:rPr>
          <w:rFonts w:ascii="Aptos" w:hAnsi="Aptos" w:eastAsia="Aptos" w:cs="Aptos"/>
          <w:b w:val="1"/>
          <w:bCs w:val="1"/>
          <w:noProof w:val="0"/>
          <w:color w:val="FFC000"/>
          <w:sz w:val="24"/>
          <w:szCs w:val="24"/>
          <w:lang w:val="fr-FR"/>
        </w:rPr>
        <w:t>Gabarits</w:t>
      </w:r>
      <w:r w:rsidRPr="095E78CA" w:rsidR="4974E638">
        <w:rPr>
          <w:rFonts w:ascii="Aptos" w:hAnsi="Aptos" w:eastAsia="Aptos" w:cs="Aptos"/>
          <w:noProof w:val="0"/>
          <w:sz w:val="24"/>
          <w:szCs w:val="24"/>
          <w:lang w:val="fr-FR"/>
        </w:rPr>
        <w:t xml:space="preserve"> /Volumes/</w:t>
      </w:r>
      <w:r w:rsidRPr="095E78CA" w:rsidR="4974E638">
        <w:rPr>
          <w:rFonts w:ascii="Aptos" w:hAnsi="Aptos" w:eastAsia="Aptos" w:cs="Aptos"/>
          <w:noProof w:val="0"/>
          <w:sz w:val="24"/>
          <w:szCs w:val="24"/>
          <w:lang w:val="fr-FR"/>
        </w:rPr>
        <w:t>gfr</w:t>
      </w:r>
      <w:r w:rsidRPr="095E78CA" w:rsidR="4974E638">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28428953">
        <w:rPr>
          <w:rFonts w:ascii="Aptos" w:hAnsi="Aptos" w:eastAsia="Aptos" w:cs="Aptos"/>
          <w:noProof w:val="0"/>
          <w:sz w:val="24"/>
          <w:szCs w:val="24"/>
          <w:lang w:val="fr-FR"/>
        </w:rPr>
        <w:t>/</w:t>
      </w:r>
      <w:r w:rsidRPr="095E78CA" w:rsidR="4974E638">
        <w:rPr>
          <w:rFonts w:ascii="Aptos" w:hAnsi="Aptos" w:eastAsia="Aptos" w:cs="Aptos"/>
          <w:noProof w:val="0"/>
          <w:sz w:val="24"/>
          <w:szCs w:val="24"/>
          <w:lang w:val="fr-FR"/>
        </w:rPr>
        <w:t>320_AUCHAN-EDITION/02_GABARITS/OOH_DOOH</w:t>
      </w:r>
    </w:p>
    <w:p w:rsidR="2E851478" w:rsidP="6730DEEA" w:rsidRDefault="2E851478" w14:paraId="0CD6BC76" w14:textId="5A272549">
      <w:pPr>
        <w:pStyle w:val="Heading4"/>
      </w:pPr>
      <w:r w:rsidRPr="6730DEEA" w:rsidR="79E83460">
        <w:rPr>
          <w:noProof w:val="0"/>
          <w:lang w:val="fr-FR"/>
        </w:rPr>
        <w:t>Prise en charge  </w:t>
      </w:r>
    </w:p>
    <w:p w:rsidR="2E851478" w:rsidP="6730DEEA" w:rsidRDefault="2E851478" w14:paraId="238B3E93" w14:textId="2F6F3FD0">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3F49DA9E" w:rsidR="43246F74">
        <w:rPr>
          <w:rStyle w:val="Heading5Char"/>
          <w:noProof w:val="0"/>
          <w:lang w:val="fr-FR"/>
        </w:rPr>
        <w:t>ANALYSE DU BRIEF</w:t>
      </w:r>
      <w:r>
        <w:br/>
      </w:r>
      <w:r w:rsidRPr="3F49DA9E" w:rsidR="43246F74">
        <w:rPr>
          <w:noProof w:val="0"/>
          <w:lang w:val="fr-FR"/>
        </w:rPr>
        <w:t xml:space="preserve"> Le brief est déposé dans le tableau par le CDP</w:t>
      </w:r>
      <w:r>
        <w:br/>
      </w:r>
      <w:r w:rsidRPr="3F49DA9E" w:rsidR="43246F74">
        <w:rPr>
          <w:noProof w:val="0"/>
          <w:lang w:val="fr-FR"/>
        </w:rPr>
        <w:t xml:space="preserve"> Il faut s’assurer que :</w:t>
      </w:r>
      <w:r>
        <w:br/>
      </w:r>
      <w:r w:rsidRPr="3F49DA9E" w:rsidR="43246F74">
        <w:rPr>
          <w:noProof w:val="0"/>
          <w:lang w:val="fr-FR"/>
        </w:rPr>
        <w:t xml:space="preserve"> • Le brief est au planning</w:t>
      </w:r>
      <w:r>
        <w:br/>
      </w:r>
      <w:r w:rsidRPr="3F49DA9E" w:rsidR="43246F74">
        <w:rPr>
          <w:noProof w:val="0"/>
          <w:lang w:val="fr-FR"/>
        </w:rPr>
        <w:t xml:space="preserve"> S’il ne l’est pas il faut vérifier que sa prise en charge ne pénalise pas les autres briefs.</w:t>
      </w:r>
      <w:r>
        <w:br/>
      </w:r>
      <w:r w:rsidRPr="3F49DA9E" w:rsidR="43246F74">
        <w:rPr>
          <w:noProof w:val="0"/>
          <w:lang w:val="fr-FR"/>
        </w:rPr>
        <w:t xml:space="preserve"> • Le brief est complet</w:t>
      </w:r>
      <w:r>
        <w:br/>
      </w:r>
      <w:r w:rsidRPr="3F49DA9E" w:rsidR="43246F74">
        <w:rPr>
          <w:noProof w:val="0"/>
          <w:lang w:val="fr-FR"/>
        </w:rPr>
        <w:t xml:space="preserve"> S’il ne l’est pas il faut mettre en </w:t>
      </w:r>
      <w:r w:rsidRPr="3F49DA9E" w:rsidR="43246F74">
        <w:rPr>
          <w:noProof w:val="0"/>
          <w:lang w:val="fr-FR"/>
        </w:rPr>
        <w:t>stand</w:t>
      </w:r>
      <w:r w:rsidRPr="3F49DA9E" w:rsidR="18AE6F35">
        <w:rPr>
          <w:noProof w:val="0"/>
          <w:lang w:val="fr-FR"/>
        </w:rPr>
        <w:t>-</w:t>
      </w:r>
      <w:r w:rsidRPr="3F49DA9E" w:rsidR="43246F74">
        <w:rPr>
          <w:noProof w:val="0"/>
          <w:lang w:val="fr-FR"/>
        </w:rPr>
        <w:t>by</w:t>
      </w:r>
      <w:r w:rsidRPr="3F49DA9E" w:rsidR="43246F74">
        <w:rPr>
          <w:noProof w:val="0"/>
          <w:lang w:val="fr-FR"/>
        </w:rPr>
        <w:t xml:space="preserve"> et demander le complément dans la colonne commentaire.</w:t>
      </w:r>
      <w:r>
        <w:br/>
      </w:r>
      <w:r w:rsidRPr="3F49DA9E" w:rsidR="43246F74">
        <w:rPr>
          <w:noProof w:val="0"/>
          <w:lang w:val="fr-FR"/>
        </w:rPr>
        <w:t xml:space="preserve"> • Le brief est clair</w:t>
      </w:r>
      <w:r>
        <w:br/>
      </w:r>
      <w:r w:rsidRPr="3F49DA9E" w:rsidR="43246F74">
        <w:rPr>
          <w:noProof w:val="0"/>
          <w:lang w:val="fr-FR"/>
        </w:rPr>
        <w:t xml:space="preserve"> S’il ne l’est pas il faut mettre en stand-by et demander des précisions par mail au CDP + coordinateur.</w:t>
      </w:r>
      <w:r>
        <w:br/>
      </w:r>
      <w:r w:rsidRPr="3F49DA9E" w:rsidR="43246F74">
        <w:rPr>
          <w:noProof w:val="0"/>
          <w:lang w:val="fr-FR"/>
        </w:rPr>
        <w:t xml:space="preserve"> • Le délais peut être tenu</w:t>
      </w:r>
      <w:r>
        <w:br/>
      </w:r>
      <w:r w:rsidRPr="3F49DA9E" w:rsidR="43246F74">
        <w:rPr>
          <w:noProof w:val="0"/>
          <w:lang w:val="fr-FR"/>
        </w:rPr>
        <w:t xml:space="preserve"> Si ce n’est pas possible il faut demander un délai au CDP.</w:t>
      </w:r>
      <w:r>
        <w:br/>
      </w:r>
      <w:r w:rsidRPr="3F49DA9E" w:rsidR="43246F74">
        <w:rPr>
          <w:noProof w:val="0"/>
          <w:lang w:val="fr-FR"/>
        </w:rPr>
        <w:t xml:space="preserve"> • La nomenclature est dispo.</w:t>
      </w:r>
    </w:p>
    <w:p w:rsidR="2E851478" w:rsidP="6730DEEA" w:rsidRDefault="2E851478" w14:paraId="6B0114D6" w14:textId="46C844E3">
      <w:pPr>
        <w:pStyle w:val="Normal"/>
        <w:suppressLineNumbers w:val="0"/>
        <w:bidi w:val="0"/>
        <w:spacing w:before="240" w:beforeAutospacing="off" w:after="240" w:afterAutospacing="off"/>
        <w:rPr>
          <w:rFonts w:ascii="Aptos" w:hAnsi="Aptos" w:eastAsia="Aptos" w:cs="Aptos"/>
          <w:noProof w:val="0"/>
          <w:sz w:val="24"/>
          <w:szCs w:val="24"/>
          <w:lang w:val="fr-FR"/>
        </w:rPr>
      </w:pPr>
      <w:r w:rsidRPr="6730DEEA" w:rsidR="77AA76ED">
        <w:rPr>
          <w:noProof w:val="0"/>
          <w:lang w:val="fr-FR"/>
        </w:rPr>
        <w:t>Si tout est ok il faut mettre le brief en “en cours de prod”.</w:t>
      </w:r>
      <w:r w:rsidRPr="6730DEEA" w:rsidR="77AA76ED">
        <w:rPr>
          <w:rFonts w:ascii="Aptos" w:hAnsi="Aptos" w:eastAsia="Aptos" w:cs="Aptos"/>
          <w:noProof w:val="0"/>
          <w:sz w:val="24"/>
          <w:szCs w:val="24"/>
          <w:lang w:val="fr-FR"/>
        </w:rPr>
        <w:t xml:space="preserve"> </w:t>
      </w:r>
    </w:p>
    <w:p w:rsidR="2E851478" w:rsidP="6730DEEA" w:rsidRDefault="2E851478" w14:paraId="73F036EF" w14:textId="36330434">
      <w:pPr>
        <w:pStyle w:val="Normal"/>
        <w:suppressLineNumbers w:val="0"/>
        <w:bidi w:val="0"/>
        <w:spacing w:before="240" w:beforeAutospacing="off" w:after="240" w:afterAutospacing="off"/>
        <w:rPr>
          <w:rFonts w:ascii="Aptos" w:hAnsi="Aptos" w:eastAsia="Aptos" w:cs="Aptos"/>
          <w:noProof w:val="0"/>
          <w:sz w:val="24"/>
          <w:szCs w:val="24"/>
          <w:lang w:val="fr-FR"/>
        </w:rPr>
      </w:pPr>
      <w:r w:rsidRPr="095E78CA" w:rsidR="4248D35B">
        <w:rPr>
          <w:rStyle w:val="TiTRE4Char"/>
          <w:noProof w:val="0"/>
          <w:lang w:val="fr-FR"/>
        </w:rPr>
        <w:t>Nomenclature</w:t>
      </w:r>
      <w:r w:rsidRPr="095E78CA" w:rsidR="657E7613">
        <w:rPr>
          <w:rStyle w:val="TiTRE4Char"/>
          <w:noProof w:val="0"/>
          <w:lang w:val="fr-FR"/>
        </w:rPr>
        <w:t xml:space="preserve"> :</w:t>
      </w:r>
      <w:r>
        <w:br/>
      </w:r>
      <w:r w:rsidRPr="095E78CA" w:rsidR="4248D35B">
        <w:rPr>
          <w:rFonts w:ascii="Aptos" w:hAnsi="Aptos" w:eastAsia="Aptos" w:cs="Aptos"/>
          <w:noProof w:val="0"/>
          <w:sz w:val="24"/>
          <w:szCs w:val="24"/>
          <w:lang w:val="fr-FR"/>
        </w:rPr>
        <w:t xml:space="preserve">Respecter la nomenclature </w:t>
      </w:r>
      <w:r w:rsidRPr="095E78CA" w:rsidR="4248D35B">
        <w:rPr>
          <w:rFonts w:ascii="Aptos" w:hAnsi="Aptos" w:eastAsia="Aptos" w:cs="Aptos"/>
          <w:noProof w:val="0"/>
          <w:sz w:val="24"/>
          <w:szCs w:val="24"/>
          <w:lang w:val="fr-FR"/>
        </w:rPr>
        <w:t>easyhub</w:t>
      </w:r>
      <w:r w:rsidRPr="095E78CA" w:rsidR="4248D35B">
        <w:rPr>
          <w:rFonts w:ascii="Aptos" w:hAnsi="Aptos" w:eastAsia="Aptos" w:cs="Aptos"/>
          <w:noProof w:val="0"/>
          <w:sz w:val="24"/>
          <w:szCs w:val="24"/>
          <w:lang w:val="fr-FR"/>
        </w:rPr>
        <w:t xml:space="preserve"> : </w:t>
      </w:r>
    </w:p>
    <w:p w:rsidR="2E851478" w:rsidP="6730DEEA" w:rsidRDefault="2E851478" w14:paraId="4EF94F2C" w14:textId="45E53D28">
      <w:pPr>
        <w:pStyle w:val="Normal"/>
        <w:suppressLineNumbers w:val="0"/>
        <w:bidi w:val="0"/>
        <w:spacing w:before="240" w:beforeAutospacing="off" w:after="240" w:afterAutospacing="off"/>
        <w:rPr>
          <w:rFonts w:ascii="Aptos" w:hAnsi="Aptos" w:eastAsia="Aptos" w:cs="Aptos"/>
          <w:noProof w:val="0"/>
          <w:sz w:val="24"/>
          <w:szCs w:val="24"/>
          <w:lang w:val="fr-FR"/>
        </w:rPr>
      </w:pPr>
      <w:r w:rsidRPr="095E78CA" w:rsidR="4248D35B">
        <w:rPr>
          <w:rFonts w:ascii="Aptos" w:hAnsi="Aptos" w:eastAsia="Aptos" w:cs="Aptos"/>
          <w:b w:val="1"/>
          <w:bCs w:val="1"/>
          <w:noProof w:val="0"/>
          <w:color w:val="FFC000"/>
          <w:sz w:val="24"/>
          <w:szCs w:val="24"/>
          <w:lang w:val="fr-FR"/>
        </w:rPr>
        <w:t>Charte</w:t>
      </w:r>
      <w:r w:rsidRPr="095E78CA" w:rsidR="075D635A">
        <w:rPr>
          <w:rFonts w:ascii="Aptos" w:hAnsi="Aptos" w:eastAsia="Aptos" w:cs="Aptos"/>
          <w:b w:val="1"/>
          <w:bCs w:val="1"/>
          <w:noProof w:val="0"/>
          <w:color w:val="FFC000"/>
          <w:sz w:val="24"/>
          <w:szCs w:val="24"/>
          <w:lang w:val="fr-FR"/>
        </w:rPr>
        <w:t xml:space="preserve"> :</w:t>
      </w:r>
      <w:r>
        <w:br/>
      </w:r>
      <w:r w:rsidRPr="095E78CA" w:rsidR="0183878A">
        <w:rPr>
          <w:rFonts w:ascii="Aptos" w:hAnsi="Aptos" w:eastAsia="Aptos" w:cs="Aptos"/>
          <w:noProof w:val="0"/>
          <w:sz w:val="24"/>
          <w:szCs w:val="24"/>
          <w:lang w:val="fr-FR"/>
        </w:rPr>
        <w:t>I</w:t>
      </w:r>
      <w:r w:rsidRPr="095E78CA" w:rsidR="4248D35B">
        <w:rPr>
          <w:rFonts w:ascii="Aptos" w:hAnsi="Aptos" w:eastAsia="Aptos" w:cs="Aptos"/>
          <w:noProof w:val="0"/>
          <w:sz w:val="24"/>
          <w:szCs w:val="24"/>
          <w:lang w:val="fr-FR"/>
        </w:rPr>
        <w:t>ndesign</w:t>
      </w:r>
      <w:r w:rsidRPr="095E78CA" w:rsidR="4248D35B">
        <w:rPr>
          <w:rFonts w:ascii="Aptos" w:hAnsi="Aptos" w:eastAsia="Aptos" w:cs="Aptos"/>
          <w:noProof w:val="0"/>
          <w:sz w:val="24"/>
          <w:szCs w:val="24"/>
          <w:lang w:val="fr-FR"/>
        </w:rPr>
        <w:t xml:space="preserve"> 2025   Charte : /Volumes/</w:t>
      </w:r>
      <w:r w:rsidRPr="095E78CA" w:rsidR="4248D35B">
        <w:rPr>
          <w:rFonts w:ascii="Aptos" w:hAnsi="Aptos" w:eastAsia="Aptos" w:cs="Aptos"/>
          <w:noProof w:val="0"/>
          <w:sz w:val="24"/>
          <w:szCs w:val="24"/>
          <w:lang w:val="fr-FR"/>
        </w:rPr>
        <w:t>gfr</w:t>
      </w:r>
      <w:r w:rsidRPr="095E78CA" w:rsidR="4248D35B">
        <w:rPr>
          <w:rFonts w:ascii="Aptos" w:hAnsi="Aptos" w:eastAsia="Aptos" w:cs="Aptos"/>
          <w:noProof w:val="0"/>
          <w:sz w:val="24"/>
          <w:szCs w:val="24"/>
          <w:lang w:val="fr-FR"/>
        </w:rPr>
        <w:t>/</w:t>
      </w:r>
      <w:r w:rsidRPr="095E78CA" w:rsidR="4248D35B">
        <w:rPr>
          <w:rFonts w:ascii="Aptos" w:hAnsi="Aptos" w:eastAsia="Aptos" w:cs="Aptos"/>
          <w:noProof w:val="0"/>
          <w:sz w:val="24"/>
          <w:szCs w:val="24"/>
          <w:lang w:val="fr-FR"/>
        </w:rPr>
        <w:t>gutenberg</w:t>
      </w:r>
      <w:r w:rsidRPr="095E78CA" w:rsidR="4248D35B">
        <w:rPr>
          <w:rFonts w:ascii="Aptos" w:hAnsi="Aptos" w:eastAsia="Aptos" w:cs="Aptos"/>
          <w:noProof w:val="0"/>
          <w:sz w:val="24"/>
          <w:szCs w:val="24"/>
          <w:lang w:val="fr-FR"/>
        </w:rPr>
        <w:t>/320_AUCHAN-EDITION/01_CHARTE/CHARTE PRINT   </w:t>
      </w:r>
    </w:p>
    <w:p w:rsidR="2E851478" w:rsidP="6730DEEA" w:rsidRDefault="2E851478" w14:paraId="21BEED74" w14:textId="55058655">
      <w:pPr>
        <w:pStyle w:val="Normal"/>
        <w:suppressLineNumbers w:val="0"/>
        <w:bidi w:val="0"/>
        <w:spacing w:before="240" w:beforeAutospacing="off" w:after="240" w:afterAutospacing="off"/>
        <w:rPr>
          <w:rFonts w:ascii="Aptos" w:hAnsi="Aptos" w:eastAsia="Aptos" w:cs="Aptos"/>
          <w:noProof w:val="0"/>
          <w:sz w:val="24"/>
          <w:szCs w:val="24"/>
          <w:lang w:val="fr-FR"/>
        </w:rPr>
      </w:pPr>
      <w:r w:rsidRPr="3F49DA9E" w:rsidR="4746EA43">
        <w:rPr>
          <w:rFonts w:ascii="Aptos" w:hAnsi="Aptos" w:eastAsia="Aptos" w:cs="Aptos"/>
          <w:b w:val="1"/>
          <w:bCs w:val="1"/>
          <w:noProof w:val="0"/>
          <w:color w:val="FFC000"/>
          <w:sz w:val="24"/>
          <w:szCs w:val="24"/>
          <w:lang w:val="fr-FR"/>
        </w:rPr>
        <w:t xml:space="preserve">Gabarits : </w:t>
      </w:r>
      <w:r>
        <w:br/>
      </w:r>
      <w:r w:rsidRPr="3F49DA9E" w:rsidR="4746EA43">
        <w:rPr>
          <w:rFonts w:ascii="Aptos" w:hAnsi="Aptos" w:eastAsia="Aptos" w:cs="Aptos"/>
          <w:noProof w:val="0"/>
          <w:sz w:val="24"/>
          <w:szCs w:val="24"/>
          <w:lang w:val="fr-FR"/>
        </w:rPr>
        <w:t>/Volumes/</w:t>
      </w:r>
      <w:r w:rsidRPr="3F49DA9E" w:rsidR="4746EA43">
        <w:rPr>
          <w:rFonts w:ascii="Aptos" w:hAnsi="Aptos" w:eastAsia="Aptos" w:cs="Aptos"/>
          <w:noProof w:val="0"/>
          <w:sz w:val="24"/>
          <w:szCs w:val="24"/>
          <w:lang w:val="fr-FR"/>
        </w:rPr>
        <w:t>gfr</w:t>
      </w:r>
      <w:r w:rsidRPr="3F49DA9E" w:rsidR="4746EA43">
        <w:rPr>
          <w:rFonts w:ascii="Aptos" w:hAnsi="Aptos" w:eastAsia="Aptos" w:cs="Aptos"/>
          <w:noProof w:val="0"/>
          <w:sz w:val="24"/>
          <w:szCs w:val="24"/>
          <w:lang w:val="fr-FR"/>
        </w:rPr>
        <w:t>/</w:t>
      </w:r>
      <w:r w:rsidRPr="3F49DA9E" w:rsidR="4746EA43">
        <w:rPr>
          <w:rFonts w:ascii="Aptos" w:hAnsi="Aptos" w:eastAsia="Aptos" w:cs="Aptos"/>
          <w:noProof w:val="0"/>
          <w:sz w:val="24"/>
          <w:szCs w:val="24"/>
          <w:lang w:val="fr-FR"/>
        </w:rPr>
        <w:t>gutenberg</w:t>
      </w:r>
      <w:r w:rsidRPr="3F49DA9E" w:rsidR="4746EA43">
        <w:rPr>
          <w:rFonts w:ascii="Aptos" w:hAnsi="Aptos" w:eastAsia="Aptos" w:cs="Aptos"/>
          <w:noProof w:val="0"/>
          <w:sz w:val="24"/>
          <w:szCs w:val="24"/>
          <w:lang w:val="fr-FR"/>
        </w:rPr>
        <w:t xml:space="preserve">/320_AUCHAN-EDITION/02_GABARITS/OOH_DOOH    </w:t>
      </w:r>
      <w:r>
        <w:br/>
      </w:r>
      <w:r>
        <w:br/>
      </w:r>
      <w:r w:rsidRPr="3F49DA9E" w:rsidR="4746EA43">
        <w:rPr>
          <w:rFonts w:ascii="Aptos" w:hAnsi="Aptos" w:eastAsia="Aptos" w:cs="Aptos"/>
          <w:noProof w:val="0"/>
          <w:sz w:val="24"/>
          <w:szCs w:val="24"/>
          <w:lang w:val="fr-FR"/>
        </w:rPr>
        <w:t>Livraison : PDF BD Étapes  </w:t>
      </w:r>
    </w:p>
    <w:p w:rsidR="2E851478" w:rsidP="3F49DA9E" w:rsidRDefault="2E851478" w14:paraId="554F3D99" w14:textId="7EA3E075">
      <w:pPr>
        <w:pStyle w:val="Heading4"/>
        <w:suppressLineNumbers w:val="0"/>
        <w:bidi w:val="0"/>
        <w:spacing w:before="80" w:beforeAutospacing="off" w:after="40" w:afterAutospacing="off" w:line="279" w:lineRule="auto"/>
        <w:ind w:left="0" w:right="0"/>
        <w:jc w:val="left"/>
      </w:pPr>
      <w:r w:rsidRPr="3F49DA9E" w:rsidR="1A6DA468">
        <w:rPr>
          <w:noProof w:val="0"/>
          <w:lang w:val="fr-FR"/>
        </w:rPr>
        <w:t>Réalisation</w:t>
      </w:r>
    </w:p>
    <w:p w:rsidR="2E851478" w:rsidP="3F49DA9E" w:rsidRDefault="2E851478" w14:paraId="5734D02D" w14:textId="2A652F25">
      <w:pPr>
        <w:pStyle w:val="Normal"/>
        <w:rPr>
          <w:b w:val="1"/>
          <w:bCs w:val="1"/>
          <w:noProof w:val="0"/>
          <w:color w:val="FFC000"/>
          <w:lang w:val="fr-FR"/>
        </w:rPr>
      </w:pPr>
      <w:r w:rsidRPr="3F49DA9E" w:rsidR="46982903">
        <w:rPr>
          <w:noProof w:val="0"/>
          <w:lang w:val="fr-FR"/>
        </w:rPr>
        <w:t>Il n’y a que 4 format possible dans ces opé, les formats sont toujours les mêmes :</w:t>
      </w:r>
      <w:r>
        <w:br/>
      </w:r>
      <w:r w:rsidRPr="3F49DA9E" w:rsidR="46982903">
        <w:rPr>
          <w:noProof w:val="0"/>
          <w:lang w:val="fr-FR"/>
        </w:rPr>
        <w:t>8m2 320x240cm</w:t>
      </w:r>
      <w:r>
        <w:br/>
      </w:r>
      <w:r w:rsidRPr="3F49DA9E" w:rsidR="16D1A99B">
        <w:rPr>
          <w:noProof w:val="0"/>
          <w:lang w:val="fr-FR"/>
        </w:rPr>
        <w:t xml:space="preserve">4m2 horizontale 160 x 240 cm </w:t>
      </w:r>
      <w:r>
        <w:br/>
      </w:r>
      <w:r w:rsidRPr="3F49DA9E" w:rsidR="16D1A99B">
        <w:rPr>
          <w:noProof w:val="0"/>
          <w:lang w:val="fr-FR"/>
        </w:rPr>
        <w:t>2m2 118,5 x 175</w:t>
      </w:r>
      <w:r w:rsidRPr="3F49DA9E" w:rsidR="0780B9F8">
        <w:rPr>
          <w:noProof w:val="0"/>
          <w:lang w:val="fr-FR"/>
        </w:rPr>
        <w:t xml:space="preserve"> c</w:t>
      </w:r>
      <w:r w:rsidRPr="3F49DA9E" w:rsidR="16D1A99B">
        <w:rPr>
          <w:noProof w:val="0"/>
          <w:lang w:val="fr-FR"/>
        </w:rPr>
        <w:t>m</w:t>
      </w:r>
      <w:r>
        <w:br/>
      </w:r>
      <w:r w:rsidRPr="3F49DA9E" w:rsidR="2F629185">
        <w:rPr>
          <w:noProof w:val="0"/>
          <w:lang w:val="fr-FR"/>
        </w:rPr>
        <w:t>12 m2 COLLE 400 x 300 cm</w:t>
      </w:r>
      <w:r>
        <w:br/>
      </w:r>
    </w:p>
    <w:p w:rsidR="2E851478" w:rsidP="3F49DA9E" w:rsidRDefault="2E851478" w14:paraId="4EB3D995" w14:textId="4DA1257F">
      <w:pPr>
        <w:pStyle w:val="Normal"/>
        <w:spacing w:before="240" w:beforeAutospacing="off" w:after="240" w:afterAutospacing="off"/>
        <w:rPr>
          <w:b w:val="1"/>
          <w:bCs w:val="1"/>
          <w:noProof w:val="0"/>
          <w:color w:val="auto"/>
          <w:lang w:val="fr-FR"/>
        </w:rPr>
      </w:pPr>
      <w:r w:rsidRPr="3F49DA9E" w:rsidR="4746EA43">
        <w:rPr>
          <w:b w:val="1"/>
          <w:bCs w:val="1"/>
          <w:noProof w:val="0"/>
          <w:color w:val="FFC000"/>
          <w:lang w:val="fr-FR"/>
        </w:rPr>
        <w:t>BAT</w:t>
      </w:r>
      <w:r w:rsidRPr="3F49DA9E" w:rsidR="29DA9352">
        <w:rPr>
          <w:b w:val="1"/>
          <w:bCs w:val="1"/>
          <w:noProof w:val="0"/>
          <w:color w:val="FFC000"/>
          <w:lang w:val="fr-FR"/>
        </w:rPr>
        <w:t>1 :</w:t>
      </w:r>
      <w:r w:rsidRPr="3F49DA9E" w:rsidR="4ED2E92F">
        <w:rPr>
          <w:b w:val="1"/>
          <w:bCs w:val="1"/>
          <w:noProof w:val="0"/>
          <w:color w:val="FFC000"/>
          <w:lang w:val="fr-FR"/>
        </w:rPr>
        <w:t xml:space="preserve"> </w:t>
      </w:r>
      <w:r>
        <w:br/>
      </w:r>
      <w:r w:rsidRPr="3F49DA9E" w:rsidR="4746EA43">
        <w:rPr>
          <w:noProof w:val="0"/>
          <w:lang w:val="fr-FR"/>
        </w:rPr>
        <w:t xml:space="preserve">Réalisation des formats indiqués comme Master dans le brief. </w:t>
      </w:r>
      <w:r>
        <w:br/>
      </w:r>
      <w:r w:rsidRPr="3F49DA9E" w:rsidR="4746EA43">
        <w:rPr>
          <w:noProof w:val="0"/>
          <w:lang w:val="fr-FR"/>
        </w:rPr>
        <w:t xml:space="preserve">Partir des gabarits et remplacer le contenu. </w:t>
      </w:r>
      <w:r>
        <w:br/>
      </w:r>
      <w:r w:rsidRPr="3F49DA9E" w:rsidR="4746EA43">
        <w:rPr>
          <w:noProof w:val="0"/>
          <w:lang w:val="fr-FR"/>
        </w:rPr>
        <w:t xml:space="preserve">Normalisation / Exécution </w:t>
      </w:r>
      <w:r>
        <w:br/>
      </w:r>
      <w:r w:rsidRPr="3F49DA9E" w:rsidR="4746EA43">
        <w:rPr>
          <w:noProof w:val="0"/>
          <w:lang w:val="fr-FR"/>
        </w:rPr>
        <w:t xml:space="preserve">Contrôler la qualité des visuels et </w:t>
      </w:r>
      <w:r w:rsidRPr="3F49DA9E" w:rsidR="4746EA43">
        <w:rPr>
          <w:b w:val="1"/>
          <w:bCs w:val="1"/>
          <w:noProof w:val="0"/>
          <w:color w:val="FF0000"/>
          <w:lang w:val="fr-FR"/>
        </w:rPr>
        <w:t xml:space="preserve">mettre un </w:t>
      </w:r>
      <w:r w:rsidRPr="3F49DA9E" w:rsidR="4746EA43">
        <w:rPr>
          <w:b w:val="1"/>
          <w:bCs w:val="1"/>
          <w:noProof w:val="0"/>
          <w:color w:val="FF0000"/>
          <w:lang w:val="fr-FR"/>
        </w:rPr>
        <w:t>flap</w:t>
      </w:r>
      <w:r w:rsidRPr="3F49DA9E" w:rsidR="4746EA43">
        <w:rPr>
          <w:b w:val="1"/>
          <w:bCs w:val="1"/>
          <w:noProof w:val="0"/>
          <w:color w:val="FF0000"/>
          <w:lang w:val="fr-FR"/>
        </w:rPr>
        <w:t xml:space="preserve"> si </w:t>
      </w:r>
      <w:r w:rsidRPr="3F49DA9E" w:rsidR="4746EA43">
        <w:rPr>
          <w:b w:val="1"/>
          <w:bCs w:val="1"/>
          <w:noProof w:val="0"/>
          <w:color w:val="FF0000"/>
          <w:lang w:val="fr-FR"/>
        </w:rPr>
        <w:t>BDef</w:t>
      </w:r>
      <w:r>
        <w:br/>
      </w:r>
      <w:r>
        <w:br/>
      </w:r>
      <w:r w:rsidRPr="3F49DA9E" w:rsidR="05BBCA8D">
        <w:rPr>
          <w:rStyle w:val="TiTRE4Char"/>
          <w:noProof w:val="0"/>
          <w:lang w:val="fr-FR"/>
        </w:rPr>
        <w:t>Livraison BD</w:t>
      </w:r>
      <w:r>
        <w:br/>
      </w:r>
      <w:r w:rsidRPr="3F49DA9E" w:rsidR="502644A1">
        <w:rPr>
          <w:b w:val="0"/>
          <w:bCs w:val="0"/>
          <w:noProof w:val="0"/>
          <w:color w:val="auto"/>
          <w:lang w:val="fr-FR"/>
        </w:rPr>
        <w:t xml:space="preserve">A chaque étape de </w:t>
      </w:r>
      <w:r w:rsidRPr="3F49DA9E" w:rsidR="502644A1">
        <w:rPr>
          <w:b w:val="0"/>
          <w:bCs w:val="0"/>
          <w:noProof w:val="0"/>
          <w:color w:val="auto"/>
          <w:lang w:val="fr-FR"/>
        </w:rPr>
        <w:t xml:space="preserve">livraison </w:t>
      </w:r>
      <w:r w:rsidRPr="3F49DA9E" w:rsidR="6B40D083">
        <w:rPr>
          <w:b w:val="0"/>
          <w:bCs w:val="0"/>
          <w:noProof w:val="0"/>
          <w:color w:val="auto"/>
          <w:lang w:val="fr-FR"/>
        </w:rPr>
        <w:t>dès le BAT 1</w:t>
      </w:r>
      <w:r w:rsidRPr="3F49DA9E" w:rsidR="502644A1">
        <w:rPr>
          <w:b w:val="0"/>
          <w:bCs w:val="0"/>
          <w:noProof w:val="0"/>
          <w:color w:val="auto"/>
          <w:lang w:val="fr-FR"/>
        </w:rPr>
        <w:t xml:space="preserve"> il faut réaliser </w:t>
      </w:r>
      <w:commentRangeStart w:id="1799461615"/>
      <w:r w:rsidRPr="3F49DA9E" w:rsidR="502644A1">
        <w:rPr>
          <w:b w:val="1"/>
          <w:bCs w:val="1"/>
          <w:noProof w:val="0"/>
          <w:color w:val="auto"/>
          <w:lang w:val="fr-FR"/>
        </w:rPr>
        <w:t>une page avec le cadre simulant la zone non visible et une page sans le cadre</w:t>
      </w:r>
      <w:r w:rsidRPr="3F49DA9E" w:rsidR="1C3541DE">
        <w:rPr>
          <w:b w:val="1"/>
          <w:bCs w:val="1"/>
          <w:noProof w:val="0"/>
          <w:color w:val="auto"/>
          <w:lang w:val="fr-FR"/>
        </w:rPr>
        <w:t xml:space="preserve"> (sauf 12m2)</w:t>
      </w:r>
      <w:commentRangeEnd w:id="1799461615"/>
      <w:r>
        <w:rPr>
          <w:rStyle w:val="CommentReference"/>
        </w:rPr>
        <w:commentReference w:id="1799461615"/>
      </w:r>
    </w:p>
    <w:p w:rsidR="2E851478" w:rsidP="095E78CA" w:rsidRDefault="2E851478" w14:paraId="7D40D55C" w14:textId="7E013012">
      <w:pPr>
        <w:spacing w:before="240" w:beforeAutospacing="off" w:after="240" w:afterAutospacing="off" w:line="240" w:lineRule="auto"/>
        <w:rPr>
          <w:rFonts w:ascii="Aptos" w:hAnsi="Aptos" w:eastAsia="Aptos" w:cs="Aptos"/>
          <w:b w:val="1"/>
          <w:bCs w:val="1"/>
          <w:noProof w:val="0"/>
          <w:color w:val="FFC000"/>
          <w:sz w:val="24"/>
          <w:szCs w:val="24"/>
          <w:lang w:val="fr-FR"/>
        </w:rPr>
      </w:pPr>
      <w:r w:rsidRPr="095E78CA" w:rsidR="4248D35B">
        <w:rPr>
          <w:rFonts w:ascii="Aptos" w:hAnsi="Aptos" w:eastAsia="Aptos" w:cs="Aptos"/>
          <w:b w:val="1"/>
          <w:bCs w:val="1"/>
          <w:noProof w:val="0"/>
          <w:color w:val="FFC000"/>
          <w:sz w:val="24"/>
          <w:szCs w:val="24"/>
          <w:lang w:val="fr-FR"/>
        </w:rPr>
        <w:t>Corrections internes</w:t>
      </w:r>
    </w:p>
    <w:p w:rsidR="2E851478" w:rsidP="095E78CA" w:rsidRDefault="2E851478" w14:paraId="7D1BB87F" w14:textId="4BCF1199">
      <w:pPr>
        <w:spacing w:before="240" w:beforeAutospacing="off" w:after="240" w:afterAutospacing="off" w:line="240" w:lineRule="auto"/>
      </w:pPr>
      <w:r w:rsidRPr="095E78CA" w:rsidR="4248D35B">
        <w:rPr>
          <w:rFonts w:ascii="Aptos" w:hAnsi="Aptos" w:eastAsia="Aptos" w:cs="Aptos"/>
          <w:noProof w:val="0"/>
          <w:sz w:val="24"/>
          <w:szCs w:val="24"/>
          <w:lang w:val="fr-FR"/>
        </w:rPr>
        <w:t>Application des corrections demandées</w:t>
      </w:r>
    </w:p>
    <w:p w:rsidR="2E851478" w:rsidP="2E851478" w:rsidRDefault="2E851478" w14:paraId="51A7F1B3" w14:textId="42669118">
      <w:pPr>
        <w:spacing w:before="240" w:beforeAutospacing="off" w:after="240" w:afterAutospacing="off"/>
      </w:pPr>
      <w:r w:rsidRPr="3F49DA9E" w:rsidR="4746EA43">
        <w:rPr>
          <w:rStyle w:val="TiTRE4Char"/>
          <w:b w:val="1"/>
          <w:bCs w:val="1"/>
          <w:noProof w:val="0"/>
          <w:color w:val="FFC000"/>
          <w:lang w:val="fr-FR"/>
        </w:rPr>
        <w:t>BAT</w:t>
      </w:r>
      <w:r w:rsidRPr="3F49DA9E" w:rsidR="4088701D">
        <w:rPr>
          <w:rStyle w:val="TiTRE4Char"/>
          <w:b w:val="1"/>
          <w:bCs w:val="1"/>
          <w:noProof w:val="0"/>
          <w:color w:val="FFC000"/>
          <w:lang w:val="fr-FR"/>
        </w:rPr>
        <w:t>2 :</w:t>
      </w:r>
      <w:r w:rsidRPr="3F49DA9E" w:rsidR="6F90E84B">
        <w:rPr>
          <w:rStyle w:val="TiTRE4Char"/>
          <w:b w:val="0"/>
          <w:bCs w:val="0"/>
          <w:noProof w:val="0"/>
          <w:color w:val="FFC000"/>
          <w:lang w:val="fr-FR"/>
        </w:rPr>
        <w:t xml:space="preserve"> </w:t>
      </w:r>
      <w:r w:rsidRPr="3F49DA9E" w:rsidR="4746EA43">
        <w:rPr>
          <w:rStyle w:val="TiTRE4Char"/>
          <w:noProof w:val="0"/>
          <w:lang w:val="fr-FR"/>
        </w:rPr>
        <w:t xml:space="preserve"> </w:t>
      </w:r>
      <w:r w:rsidRPr="3F49DA9E" w:rsidR="4746EA43">
        <w:rPr>
          <w:rFonts w:ascii="Aptos" w:hAnsi="Aptos" w:eastAsia="Aptos" w:cs="Aptos"/>
          <w:noProof w:val="0"/>
          <w:sz w:val="24"/>
          <w:szCs w:val="24"/>
          <w:lang w:val="fr-FR"/>
        </w:rPr>
        <w:t xml:space="preserve">Réalisation des formats indiqués comme </w:t>
      </w:r>
      <w:r w:rsidRPr="3F49DA9E" w:rsidR="593E84DE">
        <w:rPr>
          <w:rFonts w:ascii="Aptos" w:hAnsi="Aptos" w:eastAsia="Aptos" w:cs="Aptos"/>
          <w:noProof w:val="0"/>
          <w:sz w:val="24"/>
          <w:szCs w:val="24"/>
          <w:lang w:val="fr-FR"/>
        </w:rPr>
        <w:t>d</w:t>
      </w:r>
      <w:r w:rsidRPr="3F49DA9E" w:rsidR="4746EA43">
        <w:rPr>
          <w:rFonts w:ascii="Aptos" w:hAnsi="Aptos" w:eastAsia="Aptos" w:cs="Aptos"/>
          <w:noProof w:val="0"/>
          <w:sz w:val="24"/>
          <w:szCs w:val="24"/>
          <w:lang w:val="fr-FR"/>
        </w:rPr>
        <w:t>éclinaisons dans le brief. Partir des gabarits et remplacer le contenu. Normalisation / Exécution Contrôle de la qualité des visuels</w:t>
      </w:r>
    </w:p>
    <w:p w:rsidR="2E851478" w:rsidP="095E78CA" w:rsidRDefault="2E851478" w14:paraId="7CCC740A" w14:textId="0A0D65C9">
      <w:pPr>
        <w:pStyle w:val="Normal"/>
      </w:pPr>
      <w:r w:rsidRPr="3F49DA9E" w:rsidR="54E7AE37">
        <w:rPr>
          <w:b w:val="1"/>
          <w:bCs w:val="1"/>
          <w:noProof w:val="0"/>
          <w:color w:val="FFC000"/>
          <w:lang w:val="fr-FR"/>
        </w:rPr>
        <w:t>BATX :</w:t>
      </w:r>
      <w:r w:rsidRPr="3F49DA9E" w:rsidR="4746EA43">
        <w:rPr>
          <w:b w:val="1"/>
          <w:bCs w:val="1"/>
          <w:noProof w:val="0"/>
          <w:color w:val="FFC000"/>
          <w:lang w:val="fr-FR"/>
        </w:rPr>
        <w:t xml:space="preserve"> </w:t>
      </w:r>
      <w:r w:rsidRPr="3F49DA9E" w:rsidR="4746EA43">
        <w:rPr>
          <w:noProof w:val="0"/>
          <w:lang w:val="fr-FR"/>
        </w:rPr>
        <w:t xml:space="preserve">Réalisation des corrections Contrôle de la qualité des visuels </w:t>
      </w:r>
      <w:r>
        <w:br/>
      </w:r>
      <w:r w:rsidRPr="3F49DA9E" w:rsidR="4746EA43">
        <w:rPr>
          <w:noProof w:val="0"/>
          <w:lang w:val="fr-FR"/>
        </w:rPr>
        <w:t>Ne rien modifier si ce n’est pas demandé</w:t>
      </w:r>
    </w:p>
    <w:p w:rsidR="79E4238D" w:rsidP="095E78CA" w:rsidRDefault="79E4238D" w14:paraId="7E2A69C2" w14:textId="666A1C5A">
      <w:pPr>
        <w:pStyle w:val="Heading4"/>
      </w:pPr>
      <w:r>
        <w:br/>
      </w:r>
      <w:r w:rsidRPr="3F49DA9E" w:rsidR="5D7E1536">
        <w:rPr>
          <w:noProof w:val="0"/>
          <w:lang w:val="fr-FR"/>
        </w:rPr>
        <w:t xml:space="preserve">Livraison </w:t>
      </w:r>
    </w:p>
    <w:p w:rsidR="79E4238D" w:rsidP="095E78CA" w:rsidRDefault="79E4238D" w14:paraId="6A8BE063" w14:textId="002F0E8E">
      <w:pPr>
        <w:pStyle w:val="Normal"/>
      </w:pPr>
      <w:r w:rsidRPr="095E78CA" w:rsidR="79E4238D">
        <w:rPr>
          <w:rStyle w:val="Heading5Char"/>
          <w:noProof w:val="0"/>
          <w:lang w:val="fr-FR"/>
        </w:rPr>
        <w:t>EasyHUB</w:t>
      </w:r>
      <w:r>
        <w:br/>
      </w:r>
      <w:r w:rsidRPr="095E78CA" w:rsidR="79E4238D">
        <w:rPr>
          <w:noProof w:val="0"/>
          <w:lang w:val="fr-FR"/>
        </w:rPr>
        <w:t>Les fichiers sont déposés dans livrables avec les bons noms et le bon numéro de version.</w:t>
      </w:r>
      <w:r>
        <w:br/>
      </w:r>
      <w:r w:rsidRPr="095E78CA" w:rsidR="79E4238D">
        <w:rPr>
          <w:noProof w:val="0"/>
          <w:lang w:val="fr-FR"/>
        </w:rPr>
        <w:t>Les anciens fichiers livrables sont écrasés ou supprimés.</w:t>
      </w:r>
      <w:r>
        <w:br/>
      </w:r>
      <w:r w:rsidRPr="095E78CA" w:rsidR="79E4238D">
        <w:rPr>
          <w:noProof w:val="0"/>
          <w:lang w:val="fr-FR"/>
        </w:rPr>
        <w:t>Les fichiers sont COPIÉS/COLLÉS dans EasyHUB (les fichiers restent aussi dans livrables).</w:t>
      </w:r>
    </w:p>
    <w:p w:rsidR="07B2AD56" w:rsidP="3F49DA9E" w:rsidRDefault="07B2AD56" w14:paraId="6932DE01" w14:textId="66406CE3">
      <w:pPr>
        <w:pStyle w:val="Normal"/>
        <w:spacing w:before="240" w:beforeAutospacing="off" w:after="240" w:afterAutospacing="off"/>
        <w:rPr>
          <w:noProof w:val="0"/>
          <w:lang w:val="fr-FR"/>
        </w:rPr>
      </w:pPr>
      <w:r w:rsidRPr="3F49DA9E" w:rsidR="5D7E1536">
        <w:rPr>
          <w:rStyle w:val="Heading5Char"/>
          <w:noProof w:val="0"/>
          <w:lang w:val="fr-FR"/>
        </w:rPr>
        <w:t>Livraison HD</w:t>
      </w:r>
      <w:r>
        <w:br/>
      </w:r>
      <w:r w:rsidRPr="3F49DA9E" w:rsidR="5D7E1536">
        <w:rPr>
          <w:noProof w:val="0"/>
          <w:lang w:val="fr-FR"/>
        </w:rPr>
        <w:t>Process pour les PDF HD</w:t>
      </w:r>
      <w:r>
        <w:br/>
      </w:r>
      <w:r w:rsidRPr="3F49DA9E" w:rsidR="5D7E1536">
        <w:rPr>
          <w:noProof w:val="0"/>
          <w:lang w:val="fr-FR"/>
        </w:rPr>
        <w:t xml:space="preserve">Faire les PDF en utilisant le </w:t>
      </w:r>
      <w:r w:rsidRPr="3F49DA9E" w:rsidR="5D7E1536">
        <w:rPr>
          <w:noProof w:val="0"/>
          <w:lang w:val="fr-FR"/>
        </w:rPr>
        <w:t>joboption</w:t>
      </w:r>
      <w:r w:rsidRPr="3F49DA9E" w:rsidR="5D7E1536">
        <w:rPr>
          <w:noProof w:val="0"/>
          <w:lang w:val="fr-FR"/>
        </w:rPr>
        <w:t xml:space="preserve"> </w:t>
      </w:r>
      <w:r w:rsidRPr="3F49DA9E" w:rsidR="5D7E1536">
        <w:rPr>
          <w:b w:val="1"/>
          <w:bCs w:val="1"/>
          <w:noProof w:val="0"/>
          <w:lang w:val="fr-FR"/>
        </w:rPr>
        <w:t>Théatra</w:t>
      </w:r>
      <w:r w:rsidRPr="3F49DA9E" w:rsidR="5D7E1536">
        <w:rPr>
          <w:b w:val="1"/>
          <w:bCs w:val="1"/>
          <w:noProof w:val="0"/>
          <w:lang w:val="fr-FR"/>
        </w:rPr>
        <w:t xml:space="preserve"> 2024 (pour les agrandissements)</w:t>
      </w:r>
      <w:r>
        <w:br/>
      </w:r>
      <w:r w:rsidRPr="3F49DA9E" w:rsidR="5D7E1536">
        <w:rPr>
          <w:noProof w:val="0"/>
          <w:lang w:val="fr-FR"/>
        </w:rPr>
        <w:t>Les fichiers à livrer en PDF HD doivent passer par les flux.</w:t>
      </w:r>
      <w:r w:rsidRPr="3F49DA9E" w:rsidR="5A4FA3FA">
        <w:rPr>
          <w:noProof w:val="0"/>
          <w:lang w:val="fr-FR"/>
        </w:rPr>
        <w:t xml:space="preserve"> </w:t>
      </w:r>
      <w:r>
        <w:br/>
      </w:r>
      <w:r w:rsidRPr="3F49DA9E" w:rsidR="38517EA1">
        <w:rPr>
          <w:noProof w:val="0"/>
          <w:lang w:val="fr-FR"/>
        </w:rPr>
        <w:t>Il faut faire une version avec et une version sans traits de coupe et les livrer dans les dossiers correspondants.</w:t>
      </w:r>
      <w:r>
        <w:br/>
      </w:r>
      <w:r w:rsidRPr="3F49DA9E" w:rsidR="19A63D1E">
        <w:rPr>
          <w:rFonts w:ascii="Aptos" w:hAnsi="Aptos" w:eastAsia="Aptos" w:cs="Aptos"/>
          <w:noProof w:val="0"/>
          <w:sz w:val="24"/>
          <w:szCs w:val="24"/>
          <w:lang w:val="fr-FR"/>
        </w:rPr>
        <w:t>/Volumes/</w:t>
      </w:r>
      <w:r w:rsidRPr="3F49DA9E" w:rsidR="19A63D1E">
        <w:rPr>
          <w:rFonts w:ascii="Aptos" w:hAnsi="Aptos" w:eastAsia="Aptos" w:cs="Aptos"/>
          <w:noProof w:val="0"/>
          <w:sz w:val="24"/>
          <w:szCs w:val="24"/>
          <w:lang w:val="fr-FR"/>
        </w:rPr>
        <w:t>gfr</w:t>
      </w:r>
      <w:r w:rsidRPr="3F49DA9E" w:rsidR="19A63D1E">
        <w:rPr>
          <w:rFonts w:ascii="Aptos" w:hAnsi="Aptos" w:eastAsia="Aptos" w:cs="Aptos"/>
          <w:noProof w:val="0"/>
          <w:sz w:val="24"/>
          <w:szCs w:val="24"/>
          <w:lang w:val="fr-FR"/>
        </w:rPr>
        <w:t>/</w:t>
      </w:r>
      <w:r w:rsidRPr="3F49DA9E" w:rsidR="19A63D1E">
        <w:rPr>
          <w:rFonts w:ascii="Aptos" w:hAnsi="Aptos" w:eastAsia="Aptos" w:cs="Aptos"/>
          <w:noProof w:val="0"/>
          <w:sz w:val="24"/>
          <w:szCs w:val="24"/>
          <w:lang w:val="fr-FR"/>
        </w:rPr>
        <w:t>gutenberg</w:t>
      </w:r>
      <w:r w:rsidRPr="3F49DA9E" w:rsidR="19A63D1E">
        <w:rPr>
          <w:rFonts w:ascii="Aptos" w:hAnsi="Aptos" w:eastAsia="Aptos" w:cs="Aptos"/>
          <w:noProof w:val="0"/>
          <w:sz w:val="24"/>
          <w:szCs w:val="24"/>
          <w:lang w:val="fr-FR"/>
        </w:rPr>
        <w:t>/320_AUCHAN-EDITION/01_CHARTE/CHARTE PRINT/OOH_DOOH/FLUX-THEATRALISATION-OOH.pdf</w:t>
      </w:r>
    </w:p>
    <w:p w:rsidR="07B2AD56" w:rsidP="3F49DA9E" w:rsidRDefault="07B2AD56" w14:paraId="28D51E62" w14:textId="678D5788">
      <w:pPr>
        <w:pStyle w:val="Normal"/>
        <w:spacing w:before="240" w:beforeAutospacing="off" w:after="240" w:afterAutospacing="off"/>
        <w:rPr>
          <w:rFonts w:ascii="Aptos" w:hAnsi="Aptos" w:eastAsia="Aptos" w:cs="Aptos"/>
          <w:noProof w:val="0"/>
          <w:sz w:val="24"/>
          <w:szCs w:val="24"/>
          <w:lang w:val="fr-FR"/>
        </w:rPr>
      </w:pPr>
      <w:commentRangeStart w:id="451441175"/>
      <w:r w:rsidRPr="3F49DA9E" w:rsidR="1B696A9C">
        <w:rPr>
          <w:rFonts w:ascii="Aptos" w:hAnsi="Aptos" w:eastAsia="Aptos" w:cs="Aptos"/>
          <w:noProof w:val="0"/>
          <w:sz w:val="24"/>
          <w:szCs w:val="24"/>
          <w:lang w:val="fr-FR"/>
        </w:rPr>
        <w:t xml:space="preserve"> </w:t>
      </w:r>
      <w:commentRangeEnd w:id="451441175"/>
      <w:r>
        <w:rPr>
          <w:rStyle w:val="CommentReference"/>
        </w:rPr>
        <w:commentReference w:id="451441175"/>
      </w:r>
    </w:p>
    <w:p w:rsidR="07B2AD56" w:rsidP="3F49DA9E" w:rsidRDefault="07B2AD56" w14:paraId="1AF53D9C" w14:textId="277C133C">
      <w:pPr>
        <w:pStyle w:val="Normal"/>
        <w:rPr>
          <w:noProof w:val="0"/>
          <w:lang w:val="fr-FR"/>
        </w:rPr>
      </w:pPr>
    </w:p>
    <w:p w:rsidR="07B2AD56" w:rsidP="6730DEEA" w:rsidRDefault="07B2AD56" w14:paraId="03BA1AE9" w14:textId="1725888E">
      <w:pPr/>
      <w:r>
        <w:br w:type="page"/>
      </w:r>
    </w:p>
    <w:p w:rsidR="07B2AD56" w:rsidP="2E851478" w:rsidRDefault="07B2AD56" w14:paraId="08F4FDE3" w14:textId="55951080">
      <w:pPr>
        <w:pStyle w:val="Heading3"/>
      </w:pPr>
      <w:r w:rsidR="07B2AD56">
        <w:rPr/>
        <w:t>PQR</w:t>
      </w:r>
      <w:r w:rsidR="2110F776">
        <w:rPr/>
        <w:t xml:space="preserve"> (</w:t>
      </w:r>
      <w:r w:rsidR="2110F776">
        <w:rPr/>
        <w:t>print</w:t>
      </w:r>
      <w:r w:rsidR="2110F776">
        <w:rPr/>
        <w:t>)</w:t>
      </w:r>
    </w:p>
    <w:p w:rsidR="4190411F" w:rsidP="2E851478" w:rsidRDefault="4190411F" w14:paraId="5EE6C22C" w14:textId="5619EFF6">
      <w:pPr>
        <w:pStyle w:val="Normal"/>
      </w:pPr>
      <w:r w:rsidR="58A8A129">
        <w:rPr/>
        <w:t>Annonces presse dans les journaux et magazines</w:t>
      </w:r>
      <w:r>
        <w:br/>
      </w:r>
      <w:r w:rsidR="4F16E265">
        <w:rPr/>
        <w:t xml:space="preserve">Réalisés sous </w:t>
      </w:r>
      <w:r w:rsidR="4F16E265">
        <w:rPr/>
        <w:t>indesign</w:t>
      </w:r>
      <w:r w:rsidR="4F16E265">
        <w:rPr/>
        <w:t xml:space="preserve"> 2025 les livrables sont généralement des PDF HD</w:t>
      </w:r>
      <w:r w:rsidR="54FDB4E9">
        <w:rPr/>
        <w:t xml:space="preserve"> exporter en PDF 1.3</w:t>
      </w:r>
      <w:r w:rsidR="1B4E7686">
        <w:rPr/>
        <w:t xml:space="preserve"> selon le process ci-joint : </w:t>
      </w:r>
    </w:p>
    <w:p w:rsidR="3EED0254" w:rsidP="2E851478" w:rsidRDefault="3EED0254" w14:paraId="5F4C3209" w14:textId="74B33265">
      <w:pPr>
        <w:spacing w:before="240" w:beforeAutospacing="off" w:after="240" w:afterAutospacing="off"/>
        <w:rPr>
          <w:rFonts w:ascii="Aptos" w:hAnsi="Aptos" w:eastAsia="Aptos" w:cs="Aptos"/>
          <w:noProof w:val="0"/>
          <w:sz w:val="24"/>
          <w:szCs w:val="24"/>
          <w:lang w:val="fr-FR"/>
        </w:rPr>
      </w:pPr>
      <w:r w:rsidRPr="6730DEEA" w:rsidR="46D8DCE9">
        <w:rPr>
          <w:b w:val="1"/>
          <w:bCs w:val="1"/>
          <w:color w:val="FFC000"/>
        </w:rPr>
        <w:t xml:space="preserve">Charte </w:t>
      </w:r>
      <w:r w:rsidR="46D8DCE9">
        <w:rPr/>
        <w:t xml:space="preserve">: </w:t>
      </w:r>
      <w:r w:rsidRPr="6730DEEA" w:rsidR="46D8DCE9">
        <w:rPr>
          <w:rFonts w:ascii="Aptos" w:hAnsi="Aptos" w:eastAsia="Aptos" w:cs="Aptos"/>
          <w:noProof w:val="0"/>
          <w:sz w:val="24"/>
          <w:szCs w:val="24"/>
          <w:lang w:val="fr-FR"/>
        </w:rPr>
        <w:t>/Volumes/</w:t>
      </w:r>
      <w:r w:rsidRPr="6730DEEA" w:rsidR="46D8DCE9">
        <w:rPr>
          <w:rFonts w:ascii="Aptos" w:hAnsi="Aptos" w:eastAsia="Aptos" w:cs="Aptos"/>
          <w:noProof w:val="0"/>
          <w:sz w:val="24"/>
          <w:szCs w:val="24"/>
          <w:lang w:val="fr-FR"/>
        </w:rPr>
        <w:t>gfr</w:t>
      </w:r>
      <w:r w:rsidRPr="6730DEEA" w:rsidR="46D8DCE9">
        <w:rPr>
          <w:rFonts w:ascii="Aptos" w:hAnsi="Aptos" w:eastAsia="Aptos" w:cs="Aptos"/>
          <w:noProof w:val="0"/>
          <w:sz w:val="24"/>
          <w:szCs w:val="24"/>
          <w:lang w:val="fr-FR"/>
        </w:rPr>
        <w:t>/</w:t>
      </w:r>
      <w:r w:rsidRPr="6730DEEA" w:rsidR="37A13CED">
        <w:rPr>
          <w:rFonts w:ascii="Aptos" w:hAnsi="Aptos" w:eastAsia="Aptos" w:cs="Aptos"/>
          <w:noProof w:val="0"/>
          <w:sz w:val="24"/>
          <w:szCs w:val="24"/>
          <w:lang w:val="fr-FR"/>
        </w:rPr>
        <w:t>gutenberg</w:t>
      </w:r>
      <w:r w:rsidRPr="6730DEEA" w:rsidR="37A13CED">
        <w:rPr>
          <w:rFonts w:ascii="Aptos" w:hAnsi="Aptos" w:eastAsia="Aptos" w:cs="Aptos"/>
          <w:noProof w:val="0"/>
          <w:sz w:val="24"/>
          <w:szCs w:val="24"/>
          <w:lang w:val="fr-FR"/>
        </w:rPr>
        <w:t>/</w:t>
      </w:r>
      <w:r w:rsidRPr="6730DEEA" w:rsidR="46D8DCE9">
        <w:rPr>
          <w:rFonts w:ascii="Aptos" w:hAnsi="Aptos" w:eastAsia="Aptos" w:cs="Aptos"/>
          <w:noProof w:val="0"/>
          <w:sz w:val="24"/>
          <w:szCs w:val="24"/>
          <w:lang w:val="fr-FR"/>
        </w:rPr>
        <w:t>320_AUCHAN-EDITION/01_CHARTE/CHARTE PRINT</w:t>
      </w:r>
      <w:r>
        <w:br/>
      </w:r>
      <w:r w:rsidRPr="6730DEEA" w:rsidR="46D8DCE9">
        <w:rPr>
          <w:rFonts w:ascii="Aptos" w:hAnsi="Aptos" w:eastAsia="Aptos" w:cs="Aptos"/>
          <w:b w:val="1"/>
          <w:bCs w:val="1"/>
          <w:noProof w:val="0"/>
          <w:color w:val="FFC000"/>
          <w:sz w:val="24"/>
          <w:szCs w:val="24"/>
          <w:lang w:val="fr-FR"/>
        </w:rPr>
        <w:t xml:space="preserve">Gabarits </w:t>
      </w:r>
      <w:r w:rsidRPr="6730DEEA" w:rsidR="46D8DCE9">
        <w:rPr>
          <w:rFonts w:ascii="Aptos" w:hAnsi="Aptos" w:eastAsia="Aptos" w:cs="Aptos"/>
          <w:noProof w:val="0"/>
          <w:sz w:val="24"/>
          <w:szCs w:val="24"/>
          <w:lang w:val="fr-FR"/>
        </w:rPr>
        <w:t>: /Volu</w:t>
      </w:r>
      <w:r w:rsidRPr="6730DEEA" w:rsidR="46D8DCE9">
        <w:rPr>
          <w:rFonts w:ascii="Aptos" w:hAnsi="Aptos" w:eastAsia="Aptos" w:cs="Aptos"/>
          <w:noProof w:val="0"/>
          <w:sz w:val="24"/>
          <w:szCs w:val="24"/>
          <w:lang w:val="fr-FR"/>
        </w:rPr>
        <w:t>mes/</w:t>
      </w:r>
      <w:r w:rsidRPr="6730DEEA" w:rsidR="46D8DCE9">
        <w:rPr>
          <w:rFonts w:ascii="Aptos" w:hAnsi="Aptos" w:eastAsia="Aptos" w:cs="Aptos"/>
          <w:noProof w:val="0"/>
          <w:sz w:val="24"/>
          <w:szCs w:val="24"/>
          <w:lang w:val="fr-FR"/>
        </w:rPr>
        <w:t>gfr</w:t>
      </w:r>
      <w:r w:rsidRPr="6730DEEA" w:rsidR="46D8DCE9">
        <w:rPr>
          <w:rFonts w:ascii="Aptos" w:hAnsi="Aptos" w:eastAsia="Aptos" w:cs="Aptos"/>
          <w:noProof w:val="0"/>
          <w:sz w:val="24"/>
          <w:szCs w:val="24"/>
          <w:lang w:val="fr-FR"/>
        </w:rPr>
        <w:t>/</w:t>
      </w:r>
      <w:r w:rsidRPr="6730DEEA" w:rsidR="37A13CED">
        <w:rPr>
          <w:rFonts w:ascii="Aptos" w:hAnsi="Aptos" w:eastAsia="Aptos" w:cs="Aptos"/>
          <w:noProof w:val="0"/>
          <w:sz w:val="24"/>
          <w:szCs w:val="24"/>
          <w:lang w:val="fr-FR"/>
        </w:rPr>
        <w:t>gutenberg</w:t>
      </w:r>
      <w:r w:rsidRPr="6730DEEA" w:rsidR="37A13CED">
        <w:rPr>
          <w:rFonts w:ascii="Aptos" w:hAnsi="Aptos" w:eastAsia="Aptos" w:cs="Aptos"/>
          <w:noProof w:val="0"/>
          <w:sz w:val="24"/>
          <w:szCs w:val="24"/>
          <w:lang w:val="fr-FR"/>
        </w:rPr>
        <w:t>/</w:t>
      </w:r>
      <w:r w:rsidRPr="6730DEEA" w:rsidR="46D8DCE9">
        <w:rPr>
          <w:rFonts w:ascii="Aptos" w:hAnsi="Aptos" w:eastAsia="Aptos" w:cs="Aptos"/>
          <w:noProof w:val="0"/>
          <w:sz w:val="24"/>
          <w:szCs w:val="24"/>
          <w:lang w:val="fr-FR"/>
        </w:rPr>
        <w:t>320_AUCHAN-EDITION/02_GABARITS/PQR</w:t>
      </w:r>
    </w:p>
    <w:p w:rsidR="19EBDDEC" w:rsidP="095E78CA" w:rsidRDefault="19EBDDEC" w14:paraId="4BE94BD2" w14:textId="0E6FE1CD">
      <w:pPr>
        <w:pStyle w:val="Heading4"/>
      </w:pPr>
      <w:r w:rsidRPr="095E78CA" w:rsidR="293B98FB">
        <w:rPr>
          <w:noProof w:val="0"/>
          <w:lang w:val="fr-FR"/>
        </w:rPr>
        <w:t>Prise en charge</w:t>
      </w:r>
    </w:p>
    <w:p w:rsidR="49BCE13C" w:rsidP="095E78CA" w:rsidRDefault="49BCE13C" w14:paraId="45091EBE" w14:textId="0C10F802">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3F49DA9E" w:rsidR="3237C84A">
        <w:rPr>
          <w:rStyle w:val="TiTRE4Char"/>
          <w:noProof w:val="0"/>
          <w:lang w:val="fr-FR"/>
        </w:rPr>
        <w:t>ANALYSE DU BRIEF</w:t>
      </w:r>
      <w:r>
        <w:br/>
      </w:r>
      <w:r w:rsidRPr="3F49DA9E" w:rsidR="3237C84A">
        <w:rPr>
          <w:noProof w:val="0"/>
          <w:lang w:val="fr-FR"/>
        </w:rPr>
        <w:t xml:space="preserve"> Le brief est déposé dans le tableau par le CDP</w:t>
      </w:r>
      <w:r>
        <w:br/>
      </w:r>
      <w:r w:rsidRPr="3F49DA9E" w:rsidR="3237C84A">
        <w:rPr>
          <w:noProof w:val="0"/>
          <w:lang w:val="fr-FR"/>
        </w:rPr>
        <w:t xml:space="preserve"> Il faut s’assurer que :</w:t>
      </w:r>
      <w:r>
        <w:br/>
      </w:r>
      <w:r w:rsidRPr="3F49DA9E" w:rsidR="3237C84A">
        <w:rPr>
          <w:noProof w:val="0"/>
          <w:lang w:val="fr-FR"/>
        </w:rPr>
        <w:t xml:space="preserve"> • Le brief est au planning</w:t>
      </w:r>
      <w:r>
        <w:br/>
      </w:r>
      <w:r w:rsidRPr="3F49DA9E" w:rsidR="3237C84A">
        <w:rPr>
          <w:noProof w:val="0"/>
          <w:lang w:val="fr-FR"/>
        </w:rPr>
        <w:t xml:space="preserve"> S’il ne l’est pas il faut vérifier que sa prise en charge ne pénalise pas les autres briefs.</w:t>
      </w:r>
      <w:r>
        <w:br/>
      </w:r>
      <w:r w:rsidRPr="3F49DA9E" w:rsidR="3237C84A">
        <w:rPr>
          <w:noProof w:val="0"/>
          <w:lang w:val="fr-FR"/>
        </w:rPr>
        <w:t xml:space="preserve"> • Le brief est complet</w:t>
      </w:r>
      <w:r>
        <w:br/>
      </w:r>
      <w:r w:rsidRPr="3F49DA9E" w:rsidR="3237C84A">
        <w:rPr>
          <w:noProof w:val="0"/>
          <w:lang w:val="fr-FR"/>
        </w:rPr>
        <w:t xml:space="preserve"> S’il ne l’est pas il faut mettre en </w:t>
      </w:r>
      <w:r w:rsidRPr="3F49DA9E" w:rsidR="3237C84A">
        <w:rPr>
          <w:noProof w:val="0"/>
          <w:lang w:val="fr-FR"/>
        </w:rPr>
        <w:t>stand</w:t>
      </w:r>
      <w:r w:rsidRPr="3F49DA9E" w:rsidR="29A4088F">
        <w:rPr>
          <w:noProof w:val="0"/>
          <w:lang w:val="fr-FR"/>
        </w:rPr>
        <w:t>-</w:t>
      </w:r>
      <w:r w:rsidRPr="3F49DA9E" w:rsidR="3237C84A">
        <w:rPr>
          <w:noProof w:val="0"/>
          <w:lang w:val="fr-FR"/>
        </w:rPr>
        <w:t>by</w:t>
      </w:r>
      <w:r w:rsidRPr="3F49DA9E" w:rsidR="3237C84A">
        <w:rPr>
          <w:noProof w:val="0"/>
          <w:lang w:val="fr-FR"/>
        </w:rPr>
        <w:t xml:space="preserve"> et demander le complément dans la colonne commentaire.</w:t>
      </w:r>
      <w:r>
        <w:br/>
      </w:r>
      <w:r w:rsidRPr="3F49DA9E" w:rsidR="3237C84A">
        <w:rPr>
          <w:noProof w:val="0"/>
          <w:lang w:val="fr-FR"/>
        </w:rPr>
        <w:t xml:space="preserve"> • Le brief est clair</w:t>
      </w:r>
      <w:r>
        <w:br/>
      </w:r>
      <w:r w:rsidRPr="3F49DA9E" w:rsidR="3237C84A">
        <w:rPr>
          <w:noProof w:val="0"/>
          <w:lang w:val="fr-FR"/>
        </w:rPr>
        <w:t xml:space="preserve"> S’il ne l’est pas il faut mettre en stand-by et demander des précisions par mail</w:t>
      </w:r>
      <w:r w:rsidRPr="3F49DA9E" w:rsidR="55B9AC07">
        <w:rPr>
          <w:noProof w:val="0"/>
          <w:lang w:val="fr-FR"/>
        </w:rPr>
        <w:t xml:space="preserve"> ou Teams</w:t>
      </w:r>
      <w:r w:rsidRPr="3F49DA9E" w:rsidR="3237C84A">
        <w:rPr>
          <w:noProof w:val="0"/>
          <w:lang w:val="fr-FR"/>
        </w:rPr>
        <w:t xml:space="preserve"> au CDP + coordinateur.</w:t>
      </w:r>
      <w:r>
        <w:br/>
      </w:r>
      <w:r w:rsidRPr="3F49DA9E" w:rsidR="3237C84A">
        <w:rPr>
          <w:noProof w:val="0"/>
          <w:lang w:val="fr-FR"/>
        </w:rPr>
        <w:t xml:space="preserve"> • Le délais peut être tenu</w:t>
      </w:r>
      <w:r>
        <w:br/>
      </w:r>
      <w:r w:rsidRPr="3F49DA9E" w:rsidR="3237C84A">
        <w:rPr>
          <w:noProof w:val="0"/>
          <w:lang w:val="fr-FR"/>
        </w:rPr>
        <w:t xml:space="preserve"> Si ce n’est pas possible il faut demander un délai au CDP.</w:t>
      </w:r>
      <w:r>
        <w:br/>
      </w:r>
      <w:r w:rsidRPr="3F49DA9E" w:rsidR="3237C84A">
        <w:rPr>
          <w:noProof w:val="0"/>
          <w:lang w:val="fr-FR"/>
        </w:rPr>
        <w:t xml:space="preserve"> • La nomenclature est dispo.</w:t>
      </w:r>
    </w:p>
    <w:p w:rsidR="49BCE13C" w:rsidP="095E78CA" w:rsidRDefault="49BCE13C" w14:paraId="1566B061" w14:textId="6CF5DD1F">
      <w:pPr>
        <w:pStyle w:val="Normal"/>
        <w:suppressLineNumbers w:val="0"/>
        <w:bidi w:val="0"/>
        <w:rPr>
          <w:rFonts w:ascii="Aptos" w:hAnsi="Aptos" w:eastAsia="Aptos" w:cs="Aptos"/>
          <w:noProof w:val="0"/>
          <w:sz w:val="24"/>
          <w:szCs w:val="24"/>
          <w:lang w:val="fr-FR"/>
        </w:rPr>
      </w:pPr>
      <w:r w:rsidRPr="095E78CA" w:rsidR="49BCE13C">
        <w:rPr>
          <w:noProof w:val="0"/>
          <w:lang w:val="fr-FR"/>
        </w:rPr>
        <w:t>Si tout est ok il faut mettre le brief en “en cours de prod”</w:t>
      </w:r>
    </w:p>
    <w:p w:rsidR="19EBDDEC" w:rsidP="095E78CA" w:rsidRDefault="19EBDDEC" w14:paraId="4FC510A1" w14:textId="1F3D592D">
      <w:pPr>
        <w:spacing w:before="240" w:beforeAutospacing="off" w:after="240" w:afterAutospacing="off"/>
        <w:rPr>
          <w:rFonts w:ascii="Aptos" w:hAnsi="Aptos" w:eastAsia="Aptos" w:cs="Aptos"/>
          <w:noProof w:val="0"/>
          <w:sz w:val="24"/>
          <w:szCs w:val="24"/>
          <w:lang w:val="fr-FR"/>
        </w:rPr>
      </w:pPr>
      <w:r w:rsidRPr="3F49DA9E" w:rsidR="3FA74327">
        <w:rPr>
          <w:rStyle w:val="Heading5Char"/>
          <w:noProof w:val="0"/>
          <w:lang w:val="fr-FR"/>
        </w:rPr>
        <w:t xml:space="preserve">Nomenclature </w:t>
      </w:r>
      <w:r w:rsidRPr="3F49DA9E" w:rsidR="3FA74327">
        <w:rPr>
          <w:rFonts w:ascii="Aptos" w:hAnsi="Aptos" w:eastAsia="Aptos" w:cs="Aptos"/>
          <w:b w:val="1"/>
          <w:bCs w:val="1"/>
          <w:noProof w:val="0"/>
          <w:color w:val="FFC000"/>
          <w:sz w:val="24"/>
          <w:szCs w:val="24"/>
          <w:lang w:val="fr-FR"/>
        </w:rPr>
        <w:t> </w:t>
      </w:r>
      <w:r>
        <w:br/>
      </w:r>
      <w:r w:rsidRPr="3F49DA9E" w:rsidR="3FA74327">
        <w:rPr>
          <w:rFonts w:ascii="Aptos" w:hAnsi="Aptos" w:eastAsia="Aptos" w:cs="Aptos"/>
          <w:noProof w:val="0"/>
          <w:sz w:val="24"/>
          <w:szCs w:val="24"/>
          <w:lang w:val="fr-FR"/>
        </w:rPr>
        <w:t>Nomenclature</w:t>
      </w:r>
      <w:r w:rsidRPr="3F49DA9E" w:rsidR="3FA74327">
        <w:rPr>
          <w:rFonts w:ascii="Aptos" w:hAnsi="Aptos" w:eastAsia="Aptos" w:cs="Aptos"/>
          <w:noProof w:val="0"/>
          <w:sz w:val="24"/>
          <w:szCs w:val="24"/>
          <w:lang w:val="fr-FR"/>
        </w:rPr>
        <w:t xml:space="preserve"> spécifique ce </w:t>
      </w:r>
      <w:commentRangeStart w:id="158788147"/>
      <w:r w:rsidRPr="3F49DA9E" w:rsidR="3FA74327">
        <w:rPr>
          <w:rFonts w:ascii="Aptos" w:hAnsi="Aptos" w:eastAsia="Aptos" w:cs="Aptos"/>
          <w:noProof w:val="0"/>
          <w:sz w:val="24"/>
          <w:szCs w:val="24"/>
          <w:lang w:val="fr-FR"/>
        </w:rPr>
        <w:t>dossier ne p</w:t>
      </w:r>
      <w:r w:rsidRPr="3F49DA9E" w:rsidR="3FA74327">
        <w:rPr>
          <w:rFonts w:ascii="Aptos" w:hAnsi="Aptos" w:eastAsia="Aptos" w:cs="Aptos"/>
          <w:noProof w:val="0"/>
          <w:sz w:val="24"/>
          <w:szCs w:val="24"/>
          <w:lang w:val="fr-FR"/>
        </w:rPr>
        <w:t>asse pa</w:t>
      </w:r>
      <w:r w:rsidRPr="3F49DA9E" w:rsidR="3FA74327">
        <w:rPr>
          <w:rFonts w:ascii="Aptos" w:hAnsi="Aptos" w:eastAsia="Aptos" w:cs="Aptos"/>
          <w:noProof w:val="0"/>
          <w:sz w:val="24"/>
          <w:szCs w:val="24"/>
          <w:lang w:val="fr-FR"/>
        </w:rPr>
        <w:t xml:space="preserve">s par </w:t>
      </w:r>
      <w:r w:rsidRPr="3F49DA9E" w:rsidR="3FA74327">
        <w:rPr>
          <w:rFonts w:ascii="Aptos" w:hAnsi="Aptos" w:eastAsia="Aptos" w:cs="Aptos"/>
          <w:noProof w:val="0"/>
          <w:sz w:val="24"/>
          <w:szCs w:val="24"/>
          <w:lang w:val="fr-FR"/>
        </w:rPr>
        <w:t>Easyhub</w:t>
      </w:r>
      <w:commentRangeEnd w:id="158788147"/>
      <w:r>
        <w:rPr>
          <w:rStyle w:val="CommentReference"/>
        </w:rPr>
        <w:commentReference w:id="158788147"/>
      </w:r>
      <w:r w:rsidRPr="3F49DA9E" w:rsidR="3FA74327">
        <w:rPr>
          <w:rFonts w:ascii="Aptos" w:hAnsi="Aptos" w:eastAsia="Aptos" w:cs="Aptos"/>
          <w:noProof w:val="0"/>
          <w:sz w:val="24"/>
          <w:szCs w:val="24"/>
          <w:lang w:val="fr-FR"/>
        </w:rPr>
        <w:t xml:space="preserve"> il faut mettre la nomenclature qui est indiquée dans le doss</w:t>
      </w:r>
      <w:r w:rsidRPr="3F49DA9E" w:rsidR="3FA74327">
        <w:rPr>
          <w:rFonts w:ascii="Aptos" w:hAnsi="Aptos" w:eastAsia="Aptos" w:cs="Aptos"/>
          <w:noProof w:val="0"/>
          <w:sz w:val="24"/>
          <w:szCs w:val="24"/>
          <w:lang w:val="fr-FR"/>
        </w:rPr>
        <w:t xml:space="preserve">ier. </w:t>
      </w:r>
      <w:r>
        <w:br/>
      </w:r>
      <w:r w:rsidRPr="3F49DA9E" w:rsidR="3FA74327">
        <w:rPr>
          <w:rFonts w:ascii="Aptos" w:hAnsi="Aptos" w:eastAsia="Aptos" w:cs="Aptos"/>
          <w:noProof w:val="0"/>
          <w:sz w:val="24"/>
          <w:szCs w:val="24"/>
          <w:lang w:val="fr-FR"/>
        </w:rPr>
        <w:t xml:space="preserve"> </w:t>
      </w:r>
      <w:r>
        <w:br/>
      </w:r>
    </w:p>
    <w:p w:rsidR="19EBDDEC" w:rsidP="3F49DA9E" w:rsidRDefault="19EBDDEC" w14:paraId="44A0FDB8" w14:textId="674F11D3">
      <w:pPr>
        <w:pStyle w:val="Heading4"/>
        <w:suppressLineNumbers w:val="0"/>
        <w:bidi w:val="0"/>
        <w:spacing w:before="80" w:beforeAutospacing="off" w:after="40" w:afterAutospacing="off" w:line="279" w:lineRule="auto"/>
        <w:ind w:left="0" w:right="0"/>
        <w:jc w:val="left"/>
        <w:rPr>
          <w:rFonts w:ascii="Aptos" w:hAnsi="Aptos" w:eastAsia="Aptos" w:cs="Aptos"/>
          <w:b w:val="0"/>
          <w:bCs w:val="0"/>
          <w:noProof w:val="0"/>
          <w:sz w:val="24"/>
          <w:szCs w:val="24"/>
          <w:lang w:val="fr-FR"/>
        </w:rPr>
      </w:pPr>
      <w:r w:rsidRPr="3F49DA9E" w:rsidR="44EADBD0">
        <w:rPr>
          <w:noProof w:val="0"/>
          <w:lang w:val="fr-FR"/>
        </w:rPr>
        <w:t>Réalisation</w:t>
      </w:r>
    </w:p>
    <w:p w:rsidR="19EBDDEC" w:rsidP="3F49DA9E" w:rsidRDefault="19EBDDEC" w14:paraId="62BAA4FC" w14:textId="3A7CE7F4">
      <w:pPr>
        <w:pStyle w:val="Heading4"/>
        <w:suppressLineNumbers w:val="0"/>
        <w:bidi w:val="0"/>
        <w:spacing w:before="80" w:beforeAutospacing="off" w:after="40" w:afterAutospacing="off" w:line="279" w:lineRule="auto"/>
        <w:ind w:left="0" w:right="0"/>
        <w:jc w:val="left"/>
        <w:rPr>
          <w:rFonts w:ascii="Aptos" w:hAnsi="Aptos" w:eastAsia="Aptos" w:cs="Aptos"/>
          <w:b w:val="0"/>
          <w:bCs w:val="0"/>
          <w:noProof w:val="0"/>
          <w:sz w:val="24"/>
          <w:szCs w:val="24"/>
          <w:lang w:val="fr-FR"/>
        </w:rPr>
      </w:pPr>
      <w:r w:rsidRPr="3F49DA9E" w:rsidR="3FA74327">
        <w:rPr>
          <w:rStyle w:val="Heading5Char"/>
          <w:noProof w:val="0"/>
          <w:lang w:val="fr-FR"/>
        </w:rPr>
        <w:t>BAT</w:t>
      </w:r>
      <w:r w:rsidRPr="3F49DA9E" w:rsidR="3FA74327">
        <w:rPr>
          <w:rStyle w:val="Heading5Char"/>
          <w:noProof w:val="0"/>
          <w:lang w:val="fr-FR"/>
        </w:rPr>
        <w:t>1</w:t>
      </w:r>
      <w:r>
        <w:br/>
      </w:r>
      <w:r w:rsidRPr="3F49DA9E" w:rsidR="3FA74327">
        <w:rPr>
          <w:rFonts w:ascii="Aptos" w:hAnsi="Aptos" w:eastAsia="Aptos" w:cs="Aptos"/>
          <w:b w:val="0"/>
          <w:bCs w:val="0"/>
          <w:noProof w:val="0"/>
          <w:sz w:val="24"/>
          <w:szCs w:val="24"/>
          <w:lang w:val="fr-FR"/>
        </w:rPr>
        <w:t>Réalisation</w:t>
      </w:r>
      <w:r w:rsidRPr="3F49DA9E" w:rsidR="3FA74327">
        <w:rPr>
          <w:rFonts w:ascii="Aptos" w:hAnsi="Aptos" w:eastAsia="Aptos" w:cs="Aptos"/>
          <w:b w:val="0"/>
          <w:bCs w:val="0"/>
          <w:noProof w:val="0"/>
          <w:sz w:val="24"/>
          <w:szCs w:val="24"/>
          <w:lang w:val="fr-FR"/>
        </w:rPr>
        <w:t xml:space="preserve"> des formats indiqués comme Master dans le brief. </w:t>
      </w:r>
      <w:r>
        <w:br/>
      </w:r>
      <w:r w:rsidRPr="3F49DA9E" w:rsidR="3FA74327">
        <w:rPr>
          <w:rFonts w:ascii="Aptos" w:hAnsi="Aptos" w:eastAsia="Aptos" w:cs="Aptos"/>
          <w:b w:val="0"/>
          <w:bCs w:val="0"/>
          <w:noProof w:val="0"/>
          <w:sz w:val="24"/>
          <w:szCs w:val="24"/>
          <w:lang w:val="fr-FR"/>
        </w:rPr>
        <w:t xml:space="preserve">Partir des gabarits et remplacer le contenu. Normalisation / Exécution </w:t>
      </w:r>
      <w:r>
        <w:br/>
      </w:r>
      <w:r w:rsidRPr="3F49DA9E" w:rsidR="3FA74327">
        <w:rPr>
          <w:rFonts w:ascii="Aptos" w:hAnsi="Aptos" w:eastAsia="Aptos" w:cs="Aptos"/>
          <w:b w:val="0"/>
          <w:bCs w:val="0"/>
          <w:noProof w:val="0"/>
          <w:sz w:val="24"/>
          <w:szCs w:val="24"/>
          <w:lang w:val="fr-FR"/>
        </w:rPr>
        <w:t xml:space="preserve">Contrôler la qualité des visuels </w:t>
      </w:r>
      <w:r w:rsidRPr="3F49DA9E" w:rsidR="3FA74327">
        <w:rPr>
          <w:rFonts w:ascii="Aptos" w:hAnsi="Aptos" w:eastAsia="Aptos" w:cs="Aptos"/>
          <w:b w:val="0"/>
          <w:bCs w:val="0"/>
          <w:noProof w:val="0"/>
          <w:sz w:val="24"/>
          <w:szCs w:val="24"/>
          <w:lang w:val="fr-FR"/>
        </w:rPr>
        <w:t>et m</w:t>
      </w:r>
      <w:r w:rsidRPr="3F49DA9E" w:rsidR="3FA74327">
        <w:rPr>
          <w:rFonts w:ascii="Aptos" w:hAnsi="Aptos" w:eastAsia="Aptos" w:cs="Aptos"/>
          <w:b w:val="0"/>
          <w:bCs w:val="0"/>
          <w:noProof w:val="0"/>
          <w:sz w:val="24"/>
          <w:szCs w:val="24"/>
          <w:lang w:val="fr-FR"/>
        </w:rPr>
        <w:t>ettr</w:t>
      </w:r>
      <w:r w:rsidRPr="3F49DA9E" w:rsidR="3FA74327">
        <w:rPr>
          <w:rFonts w:ascii="Aptos" w:hAnsi="Aptos" w:eastAsia="Aptos" w:cs="Aptos"/>
          <w:b w:val="0"/>
          <w:bCs w:val="0"/>
          <w:noProof w:val="0"/>
          <w:sz w:val="24"/>
          <w:szCs w:val="24"/>
          <w:lang w:val="fr-FR"/>
        </w:rPr>
        <w:t>e un</w:t>
      </w:r>
      <w:r w:rsidRPr="3F49DA9E" w:rsidR="3FA74327">
        <w:rPr>
          <w:rFonts w:ascii="Aptos" w:hAnsi="Aptos" w:eastAsia="Aptos" w:cs="Aptos"/>
          <w:b w:val="0"/>
          <w:bCs w:val="0"/>
          <w:noProof w:val="0"/>
          <w:sz w:val="24"/>
          <w:szCs w:val="24"/>
          <w:lang w:val="fr-FR"/>
        </w:rPr>
        <w:t xml:space="preserve"> </w:t>
      </w:r>
      <w:r w:rsidRPr="3F49DA9E" w:rsidR="3FA74327">
        <w:rPr>
          <w:rFonts w:ascii="Aptos" w:hAnsi="Aptos" w:eastAsia="Aptos" w:cs="Aptos"/>
          <w:b w:val="0"/>
          <w:bCs w:val="0"/>
          <w:noProof w:val="0"/>
          <w:sz w:val="24"/>
          <w:szCs w:val="24"/>
          <w:lang w:val="fr-FR"/>
        </w:rPr>
        <w:t>f</w:t>
      </w:r>
      <w:r w:rsidRPr="3F49DA9E" w:rsidR="3FA74327">
        <w:rPr>
          <w:rFonts w:ascii="Aptos" w:hAnsi="Aptos" w:eastAsia="Aptos" w:cs="Aptos"/>
          <w:b w:val="0"/>
          <w:bCs w:val="0"/>
          <w:noProof w:val="0"/>
          <w:sz w:val="24"/>
          <w:szCs w:val="24"/>
          <w:lang w:val="fr-FR"/>
        </w:rPr>
        <w:t>lap</w:t>
      </w:r>
      <w:r w:rsidRPr="3F49DA9E" w:rsidR="3FA74327">
        <w:rPr>
          <w:rFonts w:ascii="Aptos" w:hAnsi="Aptos" w:eastAsia="Aptos" w:cs="Aptos"/>
          <w:b w:val="0"/>
          <w:bCs w:val="0"/>
          <w:noProof w:val="0"/>
          <w:sz w:val="24"/>
          <w:szCs w:val="24"/>
          <w:lang w:val="fr-FR"/>
        </w:rPr>
        <w:t xml:space="preserve"> </w:t>
      </w:r>
      <w:r w:rsidRPr="3F49DA9E" w:rsidR="3FA74327">
        <w:rPr>
          <w:rFonts w:ascii="Aptos" w:hAnsi="Aptos" w:eastAsia="Aptos" w:cs="Aptos"/>
          <w:b w:val="0"/>
          <w:bCs w:val="0"/>
          <w:noProof w:val="0"/>
          <w:sz w:val="24"/>
          <w:szCs w:val="24"/>
          <w:lang w:val="fr-FR"/>
        </w:rPr>
        <w:t xml:space="preserve">si </w:t>
      </w:r>
      <w:r w:rsidRPr="3F49DA9E" w:rsidR="3FA74327">
        <w:rPr>
          <w:rFonts w:ascii="Aptos" w:hAnsi="Aptos" w:eastAsia="Aptos" w:cs="Aptos"/>
          <w:b w:val="0"/>
          <w:bCs w:val="0"/>
          <w:noProof w:val="0"/>
          <w:sz w:val="24"/>
          <w:szCs w:val="24"/>
          <w:lang w:val="fr-FR"/>
        </w:rPr>
        <w:t>B</w:t>
      </w:r>
      <w:r w:rsidRPr="3F49DA9E" w:rsidR="3FA74327">
        <w:rPr>
          <w:rFonts w:ascii="Aptos" w:hAnsi="Aptos" w:eastAsia="Aptos" w:cs="Aptos"/>
          <w:b w:val="0"/>
          <w:bCs w:val="0"/>
          <w:noProof w:val="0"/>
          <w:sz w:val="24"/>
          <w:szCs w:val="24"/>
          <w:lang w:val="fr-FR"/>
        </w:rPr>
        <w:t>Def</w:t>
      </w:r>
    </w:p>
    <w:p w:rsidR="19EBDDEC" w:rsidP="01F52E1E" w:rsidRDefault="19EBDDEC" w14:paraId="1B08DF66" w14:textId="3E85BEF9">
      <w:pPr>
        <w:pStyle w:val="Normal"/>
        <w:bidi w:val="0"/>
        <w:rPr>
          <w:rStyle w:val="TiTRE4Char"/>
          <w:noProof w:val="0"/>
          <w:lang w:val="fr-FR"/>
        </w:rPr>
      </w:pPr>
      <w:r w:rsidRPr="01F52E1E" w:rsidR="104854AE">
        <w:rPr>
          <w:noProof w:val="0"/>
          <w:lang w:val="fr-FR"/>
        </w:rPr>
        <w:t>Les PQR sont à livrer en PDF HD dès la première version</w:t>
      </w:r>
      <w:r w:rsidRPr="01F52E1E" w:rsidR="1941FCC6">
        <w:rPr>
          <w:noProof w:val="0"/>
          <w:lang w:val="fr-FR"/>
        </w:rPr>
        <w:t>.</w:t>
      </w:r>
      <w:r>
        <w:br/>
      </w:r>
      <w:r w:rsidRPr="01F52E1E" w:rsidR="1E36D326">
        <w:rPr>
          <w:noProof w:val="0"/>
          <w:lang w:val="fr-FR"/>
        </w:rPr>
        <w:t>Les PQR étant de petits formats, les HD ne sont pas lourdes, nous devons donc les livrer selon le process HD dès la première livraison.</w:t>
      </w:r>
      <w:r w:rsidRPr="01F52E1E" w:rsidR="7E172A16">
        <w:rPr>
          <w:noProof w:val="0"/>
          <w:lang w:val="fr-FR"/>
        </w:rPr>
        <w:t xml:space="preserve"> Ce qui permet aux flux </w:t>
      </w:r>
      <w:r w:rsidRPr="01F52E1E" w:rsidR="7E172A16">
        <w:rPr>
          <w:noProof w:val="0"/>
          <w:lang w:val="fr-FR"/>
        </w:rPr>
        <w:t>Dalim</w:t>
      </w:r>
      <w:r w:rsidRPr="01F52E1E" w:rsidR="7E172A16">
        <w:rPr>
          <w:noProof w:val="0"/>
          <w:lang w:val="fr-FR"/>
        </w:rPr>
        <w:t xml:space="preserve"> de vérifier la qualité et le format tout de suite.</w:t>
      </w:r>
    </w:p>
    <w:p w:rsidR="19EBDDEC" w:rsidP="3F49DA9E" w:rsidRDefault="19EBDDEC" w14:paraId="0AE4E2D0" w14:textId="32EC420F">
      <w:pPr>
        <w:pStyle w:val="Normal"/>
        <w:bidi w:val="0"/>
      </w:pPr>
    </w:p>
    <w:p w:rsidR="19EBDDEC" w:rsidP="3F49DA9E" w:rsidRDefault="19EBDDEC" w14:paraId="4E1D4481" w14:textId="3CE1FC50">
      <w:pPr>
        <w:pStyle w:val="Normal"/>
        <w:bidi w:val="0"/>
        <w:rPr>
          <w:rStyle w:val="TiTRE4Char"/>
          <w:noProof w:val="0"/>
          <w:lang w:val="fr-FR"/>
        </w:rPr>
      </w:pPr>
      <w:r w:rsidR="397B77EE">
        <w:rPr/>
        <w:t>Le filet</w:t>
      </w:r>
      <w:r w:rsidR="2DDB67BE">
        <w:rPr/>
        <w:t xml:space="preserve"> est obligatoire et</w:t>
      </w:r>
      <w:r w:rsidR="397B77EE">
        <w:rPr/>
        <w:t xml:space="preserve"> doit faire</w:t>
      </w:r>
      <w:r w:rsidRPr="01F52E1E" w:rsidR="54D8AD37">
        <w:rPr>
          <w:rFonts w:ascii="Aptos" w:hAnsi="Aptos" w:eastAsia="Aptos" w:cs="Aptos"/>
          <w:noProof w:val="0"/>
          <w:sz w:val="24"/>
          <w:szCs w:val="24"/>
          <w:lang w:val="fr-FR"/>
        </w:rPr>
        <w:t xml:space="preserve"> 1pt et 60% de noir il faut le mettre </w:t>
      </w:r>
      <w:r w:rsidRPr="01F52E1E" w:rsidR="54D8AD37">
        <w:rPr>
          <w:rFonts w:ascii="Aptos" w:hAnsi="Aptos" w:eastAsia="Aptos" w:cs="Aptos"/>
          <w:noProof w:val="0"/>
          <w:sz w:val="24"/>
          <w:szCs w:val="24"/>
          <w:lang w:val="fr-FR"/>
        </w:rPr>
        <w:t>a</w:t>
      </w:r>
      <w:r w:rsidRPr="01F52E1E" w:rsidR="54D8AD37">
        <w:rPr>
          <w:rFonts w:ascii="Aptos" w:hAnsi="Aptos" w:eastAsia="Aptos" w:cs="Aptos"/>
          <w:noProof w:val="0"/>
          <w:sz w:val="24"/>
          <w:szCs w:val="24"/>
          <w:lang w:val="fr-FR"/>
        </w:rPr>
        <w:t xml:space="preserve"> l’</w:t>
      </w:r>
      <w:r w:rsidRPr="01F52E1E" w:rsidR="54D8AD37">
        <w:rPr>
          <w:rFonts w:ascii="Aptos" w:hAnsi="Aptos" w:eastAsia="Aptos" w:cs="Aptos"/>
          <w:noProof w:val="0"/>
          <w:sz w:val="24"/>
          <w:szCs w:val="24"/>
          <w:lang w:val="fr-FR"/>
        </w:rPr>
        <w:t>intériieur</w:t>
      </w:r>
      <w:r w:rsidRPr="01F52E1E" w:rsidR="54D8AD37">
        <w:rPr>
          <w:rFonts w:ascii="Aptos" w:hAnsi="Aptos" w:eastAsia="Aptos" w:cs="Aptos"/>
          <w:noProof w:val="0"/>
          <w:sz w:val="24"/>
          <w:szCs w:val="24"/>
          <w:lang w:val="fr-FR"/>
        </w:rPr>
        <w:t xml:space="preserve"> du tracé : </w:t>
      </w:r>
      <w:r>
        <w:br/>
      </w:r>
      <w:r w:rsidR="7B78B1F9">
        <w:drawing>
          <wp:inline wp14:editId="2F8BD8F1" wp14:anchorId="5BC60EC1">
            <wp:extent cx="2058743" cy="1854295"/>
            <wp:effectExtent l="0" t="0" r="0" b="0"/>
            <wp:docPr id="174574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574424" name="Picture 174574424"/>
                    <pic:cNvPicPr/>
                  </pic:nvPicPr>
                  <pic:blipFill>
                    <a:blip xmlns:r="http://schemas.openxmlformats.org/officeDocument/2006/relationships" r:embed="rId839252630">
                      <a:extLst>
                        <a:ext uri="{28A0092B-C50C-407E-A947-70E740481C1C}">
                          <a14:useLocalDpi xmlns:a14="http://schemas.microsoft.com/office/drawing/2010/main"/>
                        </a:ext>
                      </a:extLst>
                    </a:blip>
                    <a:stretch>
                      <a:fillRect/>
                    </a:stretch>
                  </pic:blipFill>
                  <pic:spPr>
                    <a:xfrm rot="0">
                      <a:off x="0" y="0"/>
                      <a:ext cx="2058743" cy="1854295"/>
                    </a:xfrm>
                    <a:prstGeom prst="rect">
                      <a:avLst/>
                    </a:prstGeom>
                  </pic:spPr>
                </pic:pic>
              </a:graphicData>
            </a:graphic>
          </wp:inline>
        </w:drawing>
      </w:r>
      <w:r w:rsidRPr="01F52E1E" w:rsidR="7B78B1F9">
        <w:rPr>
          <w:rFonts w:ascii="Aptos" w:hAnsi="Aptos" w:eastAsia="Aptos" w:cs="Aptos"/>
          <w:noProof w:val="0"/>
          <w:sz w:val="24"/>
          <w:szCs w:val="24"/>
          <w:lang w:val="fr-FR"/>
        </w:rPr>
        <w:t xml:space="preserve">   </w:t>
      </w:r>
      <w:r w:rsidR="7B78B1F9">
        <w:drawing>
          <wp:inline wp14:editId="22364710" wp14:anchorId="4FDB3D0E">
            <wp:extent cx="2375022" cy="520727"/>
            <wp:effectExtent l="0" t="0" r="0" b="0"/>
            <wp:docPr id="15117738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1773893" name="Picture 1511773893"/>
                    <pic:cNvPicPr/>
                  </pic:nvPicPr>
                  <pic:blipFill>
                    <a:blip xmlns:r="http://schemas.openxmlformats.org/officeDocument/2006/relationships" r:embed="rId900387209">
                      <a:extLst>
                        <a:ext uri="{28A0092B-C50C-407E-A947-70E740481C1C}">
                          <a14:useLocalDpi xmlns:a14="http://schemas.microsoft.com/office/drawing/2010/main"/>
                        </a:ext>
                      </a:extLst>
                    </a:blip>
                    <a:stretch>
                      <a:fillRect/>
                    </a:stretch>
                  </pic:blipFill>
                  <pic:spPr>
                    <a:xfrm>
                      <a:off x="0" y="0"/>
                      <a:ext cx="2375022" cy="520727"/>
                    </a:xfrm>
                    <a:prstGeom prst="rect">
                      <a:avLst/>
                    </a:prstGeom>
                  </pic:spPr>
                </pic:pic>
              </a:graphicData>
            </a:graphic>
          </wp:inline>
        </w:drawing>
      </w:r>
      <w:r>
        <w:br/>
      </w:r>
      <w:r>
        <w:br/>
      </w:r>
      <w:r w:rsidRPr="01F52E1E" w:rsidR="36951A59">
        <w:rPr>
          <w:rStyle w:val="TiTRE4Char"/>
          <w:noProof w:val="0"/>
          <w:lang w:val="fr-FR"/>
        </w:rPr>
        <w:t>Process PDF HD</w:t>
      </w:r>
      <w:r w:rsidRPr="01F52E1E" w:rsidR="2050BAB2">
        <w:rPr>
          <w:rStyle w:val="TiTRE4Char"/>
          <w:noProof w:val="0"/>
          <w:lang w:val="fr-FR"/>
        </w:rPr>
        <w:t xml:space="preserve"> (dès la première livraison)</w:t>
      </w:r>
      <w:r>
        <w:br/>
      </w:r>
      <w:r w:rsidRPr="01F52E1E" w:rsidR="57A5D4CD">
        <w:rPr>
          <w:noProof w:val="0"/>
          <w:lang w:val="fr-FR"/>
        </w:rPr>
        <w:t>Les PDF HD se font en d</w:t>
      </w:r>
      <w:r w:rsidRPr="01F52E1E" w:rsidR="0E9CF7FF">
        <w:rPr>
          <w:noProof w:val="0"/>
          <w:lang w:val="fr-FR"/>
        </w:rPr>
        <w:t>é</w:t>
      </w:r>
      <w:r w:rsidRPr="01F52E1E" w:rsidR="57A5D4CD">
        <w:rPr>
          <w:noProof w:val="0"/>
          <w:lang w:val="fr-FR"/>
        </w:rPr>
        <w:t xml:space="preserve">posant </w:t>
      </w:r>
      <w:r w:rsidRPr="01F52E1E" w:rsidR="7342DD12">
        <w:rPr>
          <w:noProof w:val="0"/>
          <w:lang w:val="fr-FR"/>
        </w:rPr>
        <w:t xml:space="preserve">directement le </w:t>
      </w:r>
      <w:r w:rsidRPr="01F52E1E" w:rsidR="7342DD12">
        <w:rPr>
          <w:noProof w:val="0"/>
          <w:lang w:val="fr-FR"/>
        </w:rPr>
        <w:t>indesign</w:t>
      </w:r>
      <w:r w:rsidRPr="01F52E1E" w:rsidR="7342DD12">
        <w:rPr>
          <w:noProof w:val="0"/>
          <w:lang w:val="fr-FR"/>
        </w:rPr>
        <w:t xml:space="preserve"> dans le flux </w:t>
      </w:r>
      <w:r w:rsidRPr="01F52E1E" w:rsidR="6C096F1F">
        <w:rPr>
          <w:noProof w:val="0"/>
          <w:lang w:val="fr-FR"/>
        </w:rPr>
        <w:t>:</w:t>
      </w:r>
      <w:r>
        <w:br/>
      </w:r>
      <w:r w:rsidRPr="01F52E1E" w:rsidR="2D10B415">
        <w:rPr>
          <w:noProof w:val="0"/>
          <w:lang w:val="fr-FR"/>
        </w:rPr>
        <w:t>/Volumes/</w:t>
      </w:r>
      <w:r w:rsidRPr="01F52E1E" w:rsidR="2D10B415">
        <w:rPr>
          <w:noProof w:val="0"/>
          <w:lang w:val="fr-FR"/>
        </w:rPr>
        <w:t>gfr</w:t>
      </w:r>
      <w:r w:rsidRPr="01F52E1E" w:rsidR="2D10B415">
        <w:rPr>
          <w:noProof w:val="0"/>
          <w:lang w:val="fr-FR"/>
        </w:rPr>
        <w:t>/</w:t>
      </w:r>
      <w:r w:rsidRPr="01F52E1E" w:rsidR="2D10B415">
        <w:rPr>
          <w:noProof w:val="0"/>
          <w:lang w:val="fr-FR"/>
        </w:rPr>
        <w:t>gutenberg</w:t>
      </w:r>
      <w:r w:rsidRPr="01F52E1E" w:rsidR="2D10B415">
        <w:rPr>
          <w:noProof w:val="0"/>
          <w:lang w:val="fr-FR"/>
        </w:rPr>
        <w:t>/150_FLUX-PREMEDIA/10_ENTREE-PDF/</w:t>
      </w:r>
      <w:r w:rsidRPr="01F52E1E" w:rsidR="2D10B415">
        <w:rPr>
          <w:noProof w:val="0"/>
          <w:lang w:val="fr-FR"/>
        </w:rPr>
        <w:t>Separation</w:t>
      </w:r>
      <w:r w:rsidRPr="01F52E1E" w:rsidR="2D10B415">
        <w:rPr>
          <w:noProof w:val="0"/>
          <w:lang w:val="fr-FR"/>
        </w:rPr>
        <w:t>-Certification/</w:t>
      </w:r>
      <w:r w:rsidRPr="01F52E1E" w:rsidR="2D10B415">
        <w:rPr>
          <w:noProof w:val="0"/>
          <w:lang w:val="fr-FR"/>
        </w:rPr>
        <w:t>HR_MONOFICHIER_sans</w:t>
      </w:r>
      <w:r w:rsidRPr="01F52E1E" w:rsidR="2D10B415">
        <w:rPr>
          <w:noProof w:val="0"/>
          <w:lang w:val="fr-FR"/>
        </w:rPr>
        <w:t>-traits-de-coupe/ISOnewspaper26v4</w:t>
      </w:r>
      <w:r>
        <w:br/>
      </w:r>
      <w:r>
        <w:br/>
      </w:r>
      <w:r w:rsidRPr="01F52E1E" w:rsidR="4AF29F87">
        <w:rPr>
          <w:rStyle w:val="TiTRE4Char"/>
          <w:noProof w:val="0"/>
          <w:lang w:val="fr-FR"/>
        </w:rPr>
        <w:t>Corrections internes</w:t>
      </w:r>
      <w:r w:rsidRPr="01F52E1E" w:rsidR="4AF29F87">
        <w:rPr>
          <w:rFonts w:ascii="Aptos" w:hAnsi="Aptos" w:eastAsia="Aptos" w:cs="Aptos"/>
          <w:noProof w:val="0"/>
          <w:sz w:val="24"/>
          <w:szCs w:val="24"/>
          <w:lang w:val="fr-FR"/>
        </w:rPr>
        <w:t xml:space="preserve"> </w:t>
      </w:r>
      <w:r>
        <w:br/>
      </w:r>
      <w:r w:rsidRPr="01F52E1E" w:rsidR="4AF29F87">
        <w:rPr>
          <w:rFonts w:ascii="Aptos" w:hAnsi="Aptos" w:eastAsia="Aptos" w:cs="Aptos"/>
          <w:noProof w:val="0"/>
          <w:sz w:val="24"/>
          <w:szCs w:val="24"/>
          <w:lang w:val="fr-FR"/>
        </w:rPr>
        <w:t>Application des corrections demandées</w:t>
      </w:r>
    </w:p>
    <w:p w:rsidR="19EBDDEC" w:rsidP="6730DEEA" w:rsidRDefault="19EBDDEC" w14:paraId="47060E9F" w14:textId="1A002282">
      <w:pPr>
        <w:spacing w:before="240" w:beforeAutospacing="off" w:after="240" w:afterAutospacing="off"/>
      </w:pPr>
      <w:r w:rsidRPr="095E78CA" w:rsidR="293B98FB">
        <w:rPr>
          <w:rFonts w:ascii="Aptos" w:hAnsi="Aptos" w:eastAsia="Aptos" w:cs="Aptos"/>
          <w:b w:val="1"/>
          <w:bCs w:val="1"/>
          <w:noProof w:val="0"/>
          <w:color w:val="FFC000"/>
          <w:sz w:val="24"/>
          <w:szCs w:val="24"/>
          <w:lang w:val="fr-FR"/>
        </w:rPr>
        <w:t>BAT</w:t>
      </w:r>
      <w:r w:rsidRPr="095E78CA" w:rsidR="293B98FB">
        <w:rPr>
          <w:rFonts w:ascii="Aptos" w:hAnsi="Aptos" w:eastAsia="Aptos" w:cs="Aptos"/>
          <w:b w:val="1"/>
          <w:bCs w:val="1"/>
          <w:noProof w:val="0"/>
          <w:color w:val="FFC000"/>
          <w:sz w:val="24"/>
          <w:szCs w:val="24"/>
          <w:lang w:val="fr-FR"/>
        </w:rPr>
        <w:t>2</w:t>
      </w:r>
      <w:r>
        <w:br/>
      </w:r>
      <w:r w:rsidRPr="095E78CA" w:rsidR="293B98FB">
        <w:rPr>
          <w:rFonts w:ascii="Aptos" w:hAnsi="Aptos" w:eastAsia="Aptos" w:cs="Aptos"/>
          <w:noProof w:val="0"/>
          <w:sz w:val="24"/>
          <w:szCs w:val="24"/>
          <w:lang w:val="fr-FR"/>
        </w:rPr>
        <w:t>Réalisation des formats indiqués comme Déclinaisons dans le brief. Partir des gabarits et remplacer le contenu. Normalisation / Exécution Contrôle de la qualité des visuels</w:t>
      </w:r>
    </w:p>
    <w:p w:rsidR="6730DEEA" w:rsidP="3F49DA9E" w:rsidRDefault="6730DEEA" w14:paraId="3CA3E3BD" w14:textId="650CFF67">
      <w:pPr>
        <w:spacing w:before="240" w:beforeAutospacing="off" w:after="240" w:afterAutospacing="off"/>
      </w:pPr>
      <w:r w:rsidRPr="3F49DA9E" w:rsidR="3FA74327">
        <w:rPr>
          <w:rFonts w:ascii="Aptos" w:hAnsi="Aptos" w:eastAsia="Aptos" w:cs="Aptos"/>
          <w:b w:val="1"/>
          <w:bCs w:val="1"/>
          <w:noProof w:val="0"/>
          <w:color w:val="FFC000"/>
          <w:sz w:val="24"/>
          <w:szCs w:val="24"/>
          <w:lang w:val="fr-FR"/>
        </w:rPr>
        <w:t>BATX</w:t>
      </w:r>
      <w:r w:rsidRPr="3F49DA9E" w:rsidR="5B551E94">
        <w:rPr>
          <w:rFonts w:ascii="Aptos" w:hAnsi="Aptos" w:eastAsia="Aptos" w:cs="Aptos"/>
          <w:b w:val="1"/>
          <w:bCs w:val="1"/>
          <w:noProof w:val="0"/>
          <w:color w:val="FFC000"/>
          <w:sz w:val="24"/>
          <w:szCs w:val="24"/>
          <w:lang w:val="fr-FR"/>
        </w:rPr>
        <w:t xml:space="preserve"> </w:t>
      </w:r>
      <w:r>
        <w:br/>
      </w:r>
      <w:r w:rsidRPr="3F49DA9E" w:rsidR="3FA74327">
        <w:rPr>
          <w:rFonts w:ascii="Aptos" w:hAnsi="Aptos" w:eastAsia="Aptos" w:cs="Aptos"/>
          <w:noProof w:val="0"/>
          <w:sz w:val="24"/>
          <w:szCs w:val="24"/>
          <w:lang w:val="fr-FR"/>
        </w:rPr>
        <w:t xml:space="preserve">Réalisation des corrections </w:t>
      </w:r>
      <w:r>
        <w:br/>
      </w:r>
      <w:r w:rsidRPr="3F49DA9E" w:rsidR="3FA74327">
        <w:rPr>
          <w:rFonts w:ascii="Aptos" w:hAnsi="Aptos" w:eastAsia="Aptos" w:cs="Aptos"/>
          <w:noProof w:val="0"/>
          <w:sz w:val="24"/>
          <w:szCs w:val="24"/>
          <w:lang w:val="fr-FR"/>
        </w:rPr>
        <w:t xml:space="preserve">Contrôle de la qualité des visuels </w:t>
      </w:r>
      <w:r>
        <w:br/>
      </w:r>
      <w:r w:rsidRPr="3F49DA9E" w:rsidR="3FA74327">
        <w:rPr>
          <w:rFonts w:ascii="Aptos" w:hAnsi="Aptos" w:eastAsia="Aptos" w:cs="Aptos"/>
          <w:noProof w:val="0"/>
          <w:sz w:val="24"/>
          <w:szCs w:val="24"/>
          <w:lang w:val="fr-FR"/>
        </w:rPr>
        <w:t>Ne rien modifier si ce n’est pas demandé</w:t>
      </w:r>
    </w:p>
    <w:p w:rsidR="3E2E3C12" w:rsidP="3F49DA9E" w:rsidRDefault="3E2E3C12" w14:paraId="70F8182D" w14:textId="4C6E4354">
      <w:pPr>
        <w:pStyle w:val="Normal"/>
        <w:bidi w:val="0"/>
        <w:rPr>
          <w:noProof w:val="0"/>
          <w:lang w:val="fr-FR"/>
        </w:rPr>
      </w:pPr>
      <w:r w:rsidRPr="3F49DA9E" w:rsidR="3E2E3C12">
        <w:rPr>
          <w:rStyle w:val="TiTRE4Char"/>
          <w:noProof w:val="0"/>
          <w:lang w:val="fr-FR"/>
        </w:rPr>
        <w:t>Process PDF HD Livraison finale</w:t>
      </w:r>
    </w:p>
    <w:p w:rsidR="3E2E3C12" w:rsidP="3F49DA9E" w:rsidRDefault="3E2E3C12" w14:paraId="731BA9E4" w14:textId="64353C10">
      <w:pPr>
        <w:pStyle w:val="Heading4"/>
        <w:suppressLineNumbers w:val="0"/>
        <w:bidi w:val="0"/>
        <w:spacing w:before="80" w:beforeAutospacing="off" w:after="40" w:afterAutospacing="off" w:line="279" w:lineRule="auto"/>
        <w:ind w:left="0" w:right="0"/>
        <w:jc w:val="left"/>
        <w:rPr>
          <w:rFonts w:ascii="Aptos" w:hAnsi="Aptos" w:eastAsia="Aptos" w:cs="Aptos"/>
          <w:b w:val="0"/>
          <w:bCs w:val="0"/>
          <w:noProof w:val="0"/>
          <w:sz w:val="24"/>
          <w:szCs w:val="24"/>
          <w:lang w:val="fr-FR"/>
        </w:rPr>
      </w:pPr>
      <w:r w:rsidRPr="3F49DA9E" w:rsidR="3E2E3C12">
        <w:rPr>
          <w:rFonts w:ascii="Aptos" w:hAnsi="Aptos" w:eastAsia="Aptos" w:cs="Aptos"/>
          <w:b w:val="0"/>
          <w:bCs w:val="0"/>
          <w:noProof w:val="0"/>
          <w:sz w:val="24"/>
          <w:szCs w:val="24"/>
          <w:lang w:val="fr-FR"/>
        </w:rPr>
        <w:t>Contrôler les PDF 1.3 Le PDF HD 1.3 nécessite toujours de vérifier que le PDF n'a subit aucune dégradation en particulier sur les ombres, dégradés et transparences.</w:t>
      </w:r>
    </w:p>
    <w:p w:rsidR="3E2E3C12" w:rsidP="3F49DA9E" w:rsidRDefault="3E2E3C12" w14:paraId="64FCB0BE" w14:textId="0454F62D">
      <w:pPr>
        <w:pStyle w:val="Heading4"/>
        <w:bidi w:val="0"/>
        <w:spacing w:before="80" w:beforeAutospacing="off" w:after="40" w:afterAutospacing="off" w:line="279" w:lineRule="auto"/>
        <w:ind w:left="0" w:right="0"/>
        <w:jc w:val="left"/>
      </w:pPr>
      <w:r w:rsidRPr="3F49DA9E" w:rsidR="3E2E3C12">
        <w:rPr>
          <w:rFonts w:ascii="Aptos" w:hAnsi="Aptos" w:eastAsia="Aptos" w:cs="Aptos"/>
          <w:b w:val="0"/>
          <w:bCs w:val="0"/>
          <w:noProof w:val="0"/>
          <w:sz w:val="24"/>
          <w:szCs w:val="24"/>
          <w:lang w:val="fr-FR"/>
        </w:rPr>
        <w:t>Déplacer le dossier dans 04_FICHIERS LIVRABLE / PDF HD 13 qui se trouve dans le dossier de production</w:t>
      </w:r>
    </w:p>
    <w:p w:rsidR="3E2E3C12" w:rsidP="3F49DA9E" w:rsidRDefault="3E2E3C12" w14:paraId="0DB97DB4" w14:textId="1796073E">
      <w:pPr>
        <w:pStyle w:val="Heading4"/>
        <w:bidi w:val="0"/>
        <w:spacing w:before="80" w:beforeAutospacing="off" w:after="40" w:afterAutospacing="off" w:line="279" w:lineRule="auto"/>
        <w:ind w:left="0" w:right="0"/>
        <w:jc w:val="left"/>
      </w:pPr>
      <w:r w:rsidRPr="3F49DA9E" w:rsidR="3E2E3C12">
        <w:rPr>
          <w:rFonts w:ascii="Aptos" w:hAnsi="Aptos" w:eastAsia="Aptos" w:cs="Aptos"/>
          <w:b w:val="1"/>
          <w:bCs w:val="1"/>
          <w:noProof w:val="0"/>
          <w:sz w:val="24"/>
          <w:szCs w:val="24"/>
          <w:lang w:val="fr-FR"/>
        </w:rPr>
        <w:t xml:space="preserve">Prévenir les coordinateurs une fois que les PDF HD 1.3 </w:t>
      </w:r>
      <w:r w:rsidRPr="3F49DA9E" w:rsidR="3E2E3C12">
        <w:rPr>
          <w:rFonts w:ascii="Aptos" w:hAnsi="Aptos" w:eastAsia="Aptos" w:cs="Aptos"/>
          <w:b w:val="0"/>
          <w:bCs w:val="0"/>
          <w:noProof w:val="0"/>
          <w:sz w:val="24"/>
          <w:szCs w:val="24"/>
          <w:lang w:val="fr-FR"/>
        </w:rPr>
        <w:t>sont à disposition.</w:t>
      </w:r>
    </w:p>
    <w:p w:rsidR="3E42A8C2" w:rsidP="3F49DA9E" w:rsidRDefault="3E42A8C2" w14:paraId="374BE389" w14:textId="005077D8">
      <w:pPr>
        <w:pStyle w:val="Normal"/>
        <w:bidi w:val="0"/>
        <w:rPr>
          <w:noProof w:val="0"/>
          <w:lang w:val="fr-FR"/>
        </w:rPr>
      </w:pPr>
      <w:commentRangeStart w:id="320478616"/>
      <w:r w:rsidRPr="3F49DA9E" w:rsidR="3E42A8C2">
        <w:rPr>
          <w:noProof w:val="0"/>
          <w:lang w:val="fr-FR"/>
        </w:rPr>
        <w:t xml:space="preserve"> </w:t>
      </w:r>
      <w:commentRangeEnd w:id="320478616"/>
      <w:r>
        <w:rPr>
          <w:rStyle w:val="CommentReference"/>
        </w:rPr>
        <w:commentReference w:id="320478616"/>
      </w:r>
    </w:p>
    <w:p w:rsidR="3F49DA9E" w:rsidP="3F49DA9E" w:rsidRDefault="3F49DA9E" w14:paraId="7608A28E" w14:textId="306143C4">
      <w:pPr>
        <w:pStyle w:val="Normal"/>
        <w:bidi w:val="0"/>
        <w:rPr>
          <w:noProof w:val="0"/>
          <w:lang w:val="fr-FR"/>
        </w:rPr>
      </w:pPr>
    </w:p>
    <w:p w:rsidR="3F49DA9E" w:rsidP="3F49DA9E" w:rsidRDefault="3F49DA9E" w14:paraId="2E67E5CE" w14:textId="307010EA">
      <w:pPr>
        <w:spacing w:before="240" w:beforeAutospacing="off" w:after="240" w:afterAutospacing="off"/>
        <w:rPr>
          <w:rFonts w:ascii="Aptos" w:hAnsi="Aptos" w:eastAsia="Aptos" w:cs="Aptos"/>
          <w:noProof w:val="0"/>
          <w:sz w:val="24"/>
          <w:szCs w:val="24"/>
          <w:lang w:val="fr-FR"/>
        </w:rPr>
      </w:pPr>
    </w:p>
    <w:p w:rsidR="2E851478" w:rsidP="6730DEEA" w:rsidRDefault="2E851478" w14:paraId="68D50703" w14:textId="783B0241">
      <w:pPr>
        <w:pStyle w:val="Normal"/>
      </w:pPr>
    </w:p>
    <w:p w:rsidR="07B2AD56" w:rsidP="6730DEEA" w:rsidRDefault="07B2AD56" w14:paraId="0066CAF4" w14:textId="04E7757A">
      <w:pPr>
        <w:pStyle w:val="Normal"/>
      </w:pPr>
    </w:p>
    <w:p w:rsidR="07B2AD56" w:rsidP="6730DEEA" w:rsidRDefault="07B2AD56" w14:paraId="68439AD9" w14:textId="1147DA79">
      <w:pPr/>
      <w:r>
        <w:br w:type="page"/>
      </w:r>
    </w:p>
    <w:p w:rsidR="07B2AD56" w:rsidP="095E78CA" w:rsidRDefault="07B2AD56" w14:paraId="316AA56E" w14:textId="38113860">
      <w:pPr>
        <w:pStyle w:val="Heading3"/>
      </w:pPr>
      <w:r w:rsidR="2631A808">
        <w:rPr/>
        <w:t xml:space="preserve">TRACT </w:t>
      </w:r>
      <w:r w:rsidR="6D832667">
        <w:rPr/>
        <w:t>(</w:t>
      </w:r>
      <w:r w:rsidR="6D832667">
        <w:rPr/>
        <w:t>print</w:t>
      </w:r>
      <w:r w:rsidR="6D832667">
        <w:rPr/>
        <w:t>)</w:t>
      </w:r>
    </w:p>
    <w:p w:rsidR="07B2AD56" w:rsidP="2E851478" w:rsidRDefault="07B2AD56" w14:paraId="5BE52EC9" w14:textId="32544F5D">
      <w:pPr>
        <w:pStyle w:val="Normal"/>
      </w:pPr>
      <w:r w:rsidR="07B2AD56">
        <w:rPr/>
        <w:t xml:space="preserve">Il s’agit </w:t>
      </w:r>
      <w:r w:rsidR="281BEBEC">
        <w:rPr/>
        <w:t>des catalogues distribués</w:t>
      </w:r>
      <w:r w:rsidR="07B2AD56">
        <w:rPr/>
        <w:t xml:space="preserve"> dans les magasins ou en boite </w:t>
      </w:r>
      <w:r w:rsidR="7C4CBACE">
        <w:rPr/>
        <w:t>aux lettres</w:t>
      </w:r>
      <w:r>
        <w:br/>
      </w:r>
      <w:r w:rsidR="2B0742AC">
        <w:rPr/>
        <w:t xml:space="preserve">Réalisés sous </w:t>
      </w:r>
      <w:r w:rsidR="2B0742AC">
        <w:rPr/>
        <w:t>indesign</w:t>
      </w:r>
      <w:r w:rsidR="2B0742AC">
        <w:rPr/>
        <w:t xml:space="preserve"> </w:t>
      </w:r>
      <w:r w:rsidRPr="2E851478" w:rsidR="2B0742AC">
        <w:rPr>
          <w:highlight w:val="yellow"/>
        </w:rPr>
        <w:t>2024</w:t>
      </w:r>
      <w:r w:rsidR="2B0742AC">
        <w:rPr/>
        <w:t xml:space="preserve"> les livrables sont généralement des PDF HD</w:t>
      </w:r>
    </w:p>
    <w:p w:rsidR="3462750D" w:rsidP="095E78CA" w:rsidRDefault="3462750D" w14:paraId="486F8FA8" w14:textId="16CBE3C7">
      <w:pPr>
        <w:spacing w:before="240" w:beforeAutospacing="off" w:after="240" w:afterAutospacing="off"/>
        <w:rPr>
          <w:rFonts w:ascii="Aptos" w:hAnsi="Aptos" w:eastAsia="Aptos" w:cs="Aptos"/>
          <w:noProof w:val="0"/>
          <w:sz w:val="24"/>
          <w:szCs w:val="24"/>
          <w:lang w:val="fr-FR"/>
        </w:rPr>
      </w:pPr>
      <w:r w:rsidRPr="095E78CA" w:rsidR="101B1E4C">
        <w:rPr>
          <w:b w:val="1"/>
          <w:bCs w:val="1"/>
          <w:color w:val="FFC000"/>
        </w:rPr>
        <w:t xml:space="preserve">Charte </w:t>
      </w:r>
      <w:r w:rsidRPr="095E78CA" w:rsidR="101B1E4C">
        <w:rPr>
          <w:b w:val="1"/>
          <w:bCs w:val="1"/>
          <w:color w:val="FFC000"/>
        </w:rPr>
        <w:t>:</w:t>
      </w:r>
      <w:r w:rsidRPr="095E78CA" w:rsidR="101B1E4C">
        <w:rPr>
          <w:rFonts w:ascii="Aptos" w:hAnsi="Aptos" w:eastAsia="Aptos" w:cs="Aptos"/>
          <w:b w:val="1"/>
          <w:bCs w:val="1"/>
          <w:noProof w:val="0"/>
          <w:sz w:val="24"/>
          <w:szCs w:val="24"/>
          <w:lang w:val="fr-FR"/>
        </w:rPr>
        <w:t xml:space="preserve"> </w:t>
      </w:r>
      <w:r w:rsidRPr="095E78CA" w:rsidR="4145791A">
        <w:rPr>
          <w:rFonts w:ascii="Aptos" w:hAnsi="Aptos" w:eastAsia="Aptos" w:cs="Aptos"/>
          <w:noProof w:val="0"/>
          <w:sz w:val="24"/>
          <w:szCs w:val="24"/>
          <w:lang w:val="fr-FR"/>
        </w:rPr>
        <w:t>/Vol</w:t>
      </w:r>
      <w:r w:rsidRPr="095E78CA" w:rsidR="4145791A">
        <w:rPr>
          <w:rFonts w:ascii="Aptos" w:hAnsi="Aptos" w:eastAsia="Aptos" w:cs="Aptos"/>
          <w:noProof w:val="0"/>
          <w:sz w:val="24"/>
          <w:szCs w:val="24"/>
          <w:lang w:val="fr-FR"/>
        </w:rPr>
        <w:t>umes/</w:t>
      </w:r>
      <w:r w:rsidRPr="095E78CA" w:rsidR="4145791A">
        <w:rPr>
          <w:rFonts w:ascii="Aptos" w:hAnsi="Aptos" w:eastAsia="Aptos" w:cs="Aptos"/>
          <w:noProof w:val="0"/>
          <w:sz w:val="24"/>
          <w:szCs w:val="24"/>
          <w:lang w:val="fr-FR"/>
        </w:rPr>
        <w:t>gfr</w:t>
      </w:r>
      <w:r w:rsidRPr="095E78CA" w:rsidR="4145791A">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28428953">
        <w:rPr>
          <w:rFonts w:ascii="Aptos" w:hAnsi="Aptos" w:eastAsia="Aptos" w:cs="Aptos"/>
          <w:noProof w:val="0"/>
          <w:sz w:val="24"/>
          <w:szCs w:val="24"/>
          <w:lang w:val="fr-FR"/>
        </w:rPr>
        <w:t>/</w:t>
      </w:r>
      <w:r w:rsidRPr="095E78CA" w:rsidR="4145791A">
        <w:rPr>
          <w:rFonts w:ascii="Aptos" w:hAnsi="Aptos" w:eastAsia="Aptos" w:cs="Aptos"/>
          <w:noProof w:val="0"/>
          <w:sz w:val="24"/>
          <w:szCs w:val="24"/>
          <w:lang w:val="fr-FR"/>
        </w:rPr>
        <w:t xml:space="preserve">320_AUCHAN-EDITION/01_CHARTE/CHARTE PRINT/TRACTS/Auchan - Charte tract - </w:t>
      </w:r>
      <w:r w:rsidRPr="095E78CA" w:rsidR="4145791A">
        <w:rPr>
          <w:rFonts w:ascii="Aptos" w:hAnsi="Aptos" w:eastAsia="Aptos" w:cs="Aptos"/>
          <w:noProof w:val="0"/>
          <w:sz w:val="24"/>
          <w:szCs w:val="24"/>
          <w:lang w:val="fr-FR"/>
        </w:rPr>
        <w:t>vClients</w:t>
      </w:r>
      <w:r w:rsidRPr="095E78CA" w:rsidR="4145791A">
        <w:rPr>
          <w:rFonts w:ascii="Aptos" w:hAnsi="Aptos" w:eastAsia="Aptos" w:cs="Aptos"/>
          <w:noProof w:val="0"/>
          <w:sz w:val="24"/>
          <w:szCs w:val="24"/>
          <w:lang w:val="fr-FR"/>
        </w:rPr>
        <w:t xml:space="preserve"> (1).pdf</w:t>
      </w:r>
    </w:p>
    <w:p w:rsidR="3462750D" w:rsidP="2E851478" w:rsidRDefault="3462750D" w14:paraId="3595317C" w14:textId="3DE8CF0B">
      <w:pPr>
        <w:spacing w:before="240" w:beforeAutospacing="off" w:after="240" w:afterAutospacing="off"/>
        <w:rPr>
          <w:rFonts w:ascii="Aptos" w:hAnsi="Aptos" w:eastAsia="Aptos" w:cs="Aptos"/>
          <w:noProof w:val="0"/>
          <w:sz w:val="24"/>
          <w:szCs w:val="24"/>
          <w:lang w:val="fr-FR"/>
        </w:rPr>
      </w:pPr>
      <w:r w:rsidRPr="095E78CA" w:rsidR="33B04BB3">
        <w:rPr>
          <w:rFonts w:ascii="Aptos" w:hAnsi="Aptos" w:eastAsia="Aptos" w:cs="Aptos"/>
          <w:b w:val="1"/>
          <w:bCs w:val="1"/>
          <w:noProof w:val="0"/>
          <w:color w:val="FFC000"/>
          <w:sz w:val="24"/>
          <w:szCs w:val="24"/>
          <w:lang w:val="fr-FR"/>
        </w:rPr>
        <w:t xml:space="preserve">Gabarits </w:t>
      </w:r>
      <w:r w:rsidRPr="095E78CA" w:rsidR="33B04BB3">
        <w:rPr>
          <w:b w:val="1"/>
          <w:bCs w:val="1"/>
          <w:color w:val="FFC000"/>
        </w:rPr>
        <w:t>:</w:t>
      </w:r>
      <w:r w:rsidRPr="095E78CA" w:rsidR="33B04BB3">
        <w:rPr>
          <w:color w:val="FFC000"/>
        </w:rPr>
        <w:t xml:space="preserve"> </w:t>
      </w:r>
      <w:r w:rsidRPr="095E78CA" w:rsidR="32AE6852">
        <w:rPr>
          <w:rFonts w:ascii="Aptos" w:hAnsi="Aptos" w:eastAsia="Aptos" w:cs="Aptos"/>
          <w:noProof w:val="0"/>
          <w:sz w:val="24"/>
          <w:szCs w:val="24"/>
          <w:lang w:val="fr-FR"/>
        </w:rPr>
        <w:t>/Volumes/</w:t>
      </w:r>
      <w:r w:rsidRPr="095E78CA" w:rsidR="32AE6852">
        <w:rPr>
          <w:rFonts w:ascii="Aptos" w:hAnsi="Aptos" w:eastAsia="Aptos" w:cs="Aptos"/>
          <w:noProof w:val="0"/>
          <w:sz w:val="24"/>
          <w:szCs w:val="24"/>
          <w:lang w:val="fr-FR"/>
        </w:rPr>
        <w:t>gfr</w:t>
      </w:r>
      <w:r w:rsidRPr="095E78CA" w:rsidR="32AE6852">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28428953">
        <w:rPr>
          <w:rFonts w:ascii="Aptos" w:hAnsi="Aptos" w:eastAsia="Aptos" w:cs="Aptos"/>
          <w:noProof w:val="0"/>
          <w:sz w:val="24"/>
          <w:szCs w:val="24"/>
          <w:lang w:val="fr-FR"/>
        </w:rPr>
        <w:t>/</w:t>
      </w:r>
      <w:r w:rsidRPr="095E78CA" w:rsidR="32AE6852">
        <w:rPr>
          <w:rFonts w:ascii="Aptos" w:hAnsi="Aptos" w:eastAsia="Aptos" w:cs="Aptos"/>
          <w:noProof w:val="0"/>
          <w:sz w:val="24"/>
          <w:szCs w:val="24"/>
          <w:lang w:val="fr-FR"/>
        </w:rPr>
        <w:t>322_AUCHAN-OMNIPUBLISH/10_MISE-EN-PAGE/GFZCB00J_PLV BOMBES_JUILLET 4/00_BRIEF/20250625/ GAB_AFF PLV BOMBES_80x120.indd</w:t>
      </w:r>
    </w:p>
    <w:p w:rsidR="5959AE37" w:rsidP="095E78CA" w:rsidRDefault="5959AE37" w14:paraId="346D2959" w14:textId="229F5033">
      <w:pPr>
        <w:pStyle w:val="Heading4"/>
      </w:pPr>
      <w:r w:rsidRPr="095E78CA" w:rsidR="4ED68D07">
        <w:rPr>
          <w:noProof w:val="0"/>
          <w:lang w:val="fr-FR"/>
        </w:rPr>
        <w:t>Prérequis</w:t>
      </w:r>
    </w:p>
    <w:p w:rsidR="5959AE37" w:rsidP="095E78CA" w:rsidRDefault="5959AE37" w14:paraId="3351F9DE" w14:textId="0B55F8EC">
      <w:pPr>
        <w:rPr>
          <w:rFonts w:ascii="Aptos" w:hAnsi="Aptos" w:eastAsia="Aptos" w:cs="Aptos"/>
          <w:b w:val="0"/>
          <w:bCs w:val="0"/>
          <w:noProof w:val="0"/>
          <w:sz w:val="24"/>
          <w:szCs w:val="24"/>
          <w:lang w:val="fr-FR"/>
        </w:rPr>
      </w:pPr>
      <w:r w:rsidRPr="095E78CA" w:rsidR="4ED68D07">
        <w:rPr>
          <w:rFonts w:ascii="Aptos" w:hAnsi="Aptos" w:eastAsia="Aptos" w:cs="Aptos"/>
          <w:b w:val="1"/>
          <w:bCs w:val="1"/>
          <w:noProof w:val="0"/>
          <w:sz w:val="21"/>
          <w:szCs w:val="21"/>
          <w:lang w:val="fr-FR"/>
        </w:rPr>
        <w:t> </w:t>
      </w:r>
      <w:r w:rsidRPr="095E78CA" w:rsidR="4ED68D07">
        <w:rPr>
          <w:rFonts w:ascii="Aptos" w:hAnsi="Aptos" w:eastAsia="Aptos" w:cs="Aptos"/>
          <w:b w:val="1"/>
          <w:bCs w:val="1"/>
          <w:noProof w:val="0"/>
          <w:sz w:val="24"/>
          <w:szCs w:val="24"/>
          <w:lang w:val="fr-FR"/>
        </w:rPr>
        <w:t>A</w:t>
      </w:r>
      <w:r w:rsidRPr="095E78CA" w:rsidR="4ED68D07">
        <w:rPr>
          <w:rFonts w:ascii="Aptos" w:hAnsi="Aptos" w:eastAsia="Aptos" w:cs="Aptos"/>
          <w:b w:val="1"/>
          <w:bCs w:val="1"/>
          <w:noProof w:val="0"/>
          <w:sz w:val="24"/>
          <w:szCs w:val="24"/>
          <w:lang w:val="fr-FR"/>
        </w:rPr>
        <w:t xml:space="preserve">dobe InDesign 2024 v19.5.5 </w:t>
      </w:r>
      <w:r w:rsidRPr="095E78CA" w:rsidR="4ED68D07">
        <w:rPr>
          <w:rFonts w:ascii="Aptos" w:hAnsi="Aptos" w:eastAsia="Aptos" w:cs="Aptos"/>
          <w:b w:val="0"/>
          <w:bCs w:val="0"/>
          <w:noProof w:val="0"/>
          <w:sz w:val="24"/>
          <w:szCs w:val="24"/>
          <w:lang w:val="fr-FR"/>
        </w:rPr>
        <w:t>minimum disponible sur le site Adobe. La version 2025 (v20.x) n’est pas compatible.</w:t>
      </w:r>
    </w:p>
    <w:p w:rsidR="5959AE37" w:rsidP="095E78CA" w:rsidRDefault="5959AE37" w14:paraId="1667D796" w14:textId="3386C200">
      <w:pPr>
        <w:spacing w:line="276" w:lineRule="auto"/>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Licences pour plugIns EasyCatalog : EasyCatalog pour InDesign 2024</w:t>
      </w:r>
    </w:p>
    <w:p w:rsidR="5959AE37" w:rsidP="095E78CA" w:rsidRDefault="5959AE37" w14:paraId="7FEE4868" w14:textId="046B1634">
      <w:pPr>
        <w:spacing w:line="276" w:lineRule="auto"/>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Module additionnel Pagination</w:t>
      </w:r>
    </w:p>
    <w:p w:rsidR="5959AE37" w:rsidP="095E78CA" w:rsidRDefault="5959AE37" w14:paraId="13608373" w14:textId="020CB7DD">
      <w:pPr>
        <w:spacing w:line="276" w:lineRule="auto"/>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Module additionnel XML Data Provider</w:t>
      </w:r>
    </w:p>
    <w:p w:rsidR="5959AE37" w:rsidP="095E78CA" w:rsidRDefault="5959AE37" w14:paraId="1DCF7621" w14:textId="3151C591">
      <w:pPr>
        <w:spacing w:line="276" w:lineRule="auto"/>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Attention : Vous n’utiliserez pas les PlugIns « standards » mais ceux spécifiquement livrés par l’éditeur (sur demande).  </w:t>
      </w:r>
    </w:p>
    <w:p w:rsidR="5959AE37" w:rsidP="095E78CA" w:rsidRDefault="5959AE37" w14:paraId="138BE4F4" w14:textId="3B3A1C99">
      <w:pPr>
        <w:spacing w:line="276" w:lineRule="auto"/>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Par contre vous devrez les activer avec votre propre licence.</w:t>
      </w:r>
    </w:p>
    <w:p w:rsidR="5959AE37" w:rsidP="095E78CA" w:rsidRDefault="5959AE37" w14:paraId="2577B255" w14:textId="712B8C8C">
      <w:pPr>
        <w:spacing w:line="276" w:lineRule="auto"/>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Ces versions spécifiques ne dégradent le comportement normal de </w:t>
      </w:r>
      <w:r w:rsidRPr="095E78CA" w:rsidR="4ED68D07">
        <w:rPr>
          <w:rFonts w:ascii="Aptos" w:hAnsi="Aptos" w:eastAsia="Aptos" w:cs="Aptos"/>
          <w:b w:val="0"/>
          <w:bCs w:val="0"/>
          <w:noProof w:val="0"/>
          <w:sz w:val="24"/>
          <w:szCs w:val="24"/>
          <w:lang w:val="fr-FR"/>
        </w:rPr>
        <w:t>easyCatalog</w:t>
      </w:r>
      <w:r w:rsidRPr="095E78CA" w:rsidR="4ED68D07">
        <w:rPr>
          <w:rFonts w:ascii="Aptos" w:hAnsi="Aptos" w:eastAsia="Aptos" w:cs="Aptos"/>
          <w:b w:val="0"/>
          <w:bCs w:val="0"/>
          <w:noProof w:val="0"/>
          <w:sz w:val="24"/>
          <w:szCs w:val="24"/>
          <w:lang w:val="fr-FR"/>
        </w:rPr>
        <w:t>, vous pourrez donc les utiliser pour d’autres clients.</w:t>
      </w:r>
    </w:p>
    <w:p w:rsidR="5959AE37" w:rsidP="095E78CA" w:rsidRDefault="5959AE37" w14:paraId="20E01423" w14:textId="01AF1E65">
      <w:pPr>
        <w:pStyle w:val="Heading4"/>
        <w:rPr>
          <w:rFonts w:ascii="Aptos" w:hAnsi="Aptos" w:eastAsia="Aptos" w:cs="Aptos"/>
          <w:b w:val="0"/>
          <w:bCs w:val="0"/>
          <w:noProof w:val="0"/>
          <w:sz w:val="40"/>
          <w:szCs w:val="40"/>
          <w:lang w:val="fr-FR"/>
        </w:rPr>
      </w:pPr>
      <w:r w:rsidRPr="095E78CA" w:rsidR="4ED68D07">
        <w:rPr>
          <w:noProof w:val="0"/>
          <w:sz w:val="40"/>
          <w:szCs w:val="40"/>
          <w:lang w:val="fr-FR"/>
        </w:rPr>
        <w:t>LucidLink</w:t>
      </w:r>
    </w:p>
    <w:p w:rsidR="5959AE37" w:rsidRDefault="5959AE37" w14:paraId="763C3464" w14:textId="41C353C6">
      <w:r w:rsidRPr="095E78CA" w:rsidR="4ED68D07">
        <w:rPr>
          <w:rFonts w:ascii="Aptos" w:hAnsi="Aptos" w:eastAsia="Aptos" w:cs="Aptos"/>
          <w:b w:val="0"/>
          <w:bCs w:val="0"/>
          <w:noProof w:val="0"/>
          <w:sz w:val="24"/>
          <w:szCs w:val="24"/>
          <w:lang w:val="fr-FR"/>
        </w:rPr>
        <w:t>Logiciel de « stockage collaboratif » à télécharger ici :</w:t>
      </w:r>
      <w:r w:rsidRPr="095E78CA" w:rsidR="4ED68D07">
        <w:rPr>
          <w:rFonts w:ascii="Aptos" w:hAnsi="Aptos" w:eastAsia="Aptos" w:cs="Aptos"/>
          <w:b w:val="1"/>
          <w:bCs w:val="1"/>
          <w:noProof w:val="0"/>
          <w:sz w:val="27"/>
          <w:szCs w:val="27"/>
          <w:lang w:val="fr-FR"/>
        </w:rPr>
        <w:t xml:space="preserve"> </w:t>
      </w:r>
      <w:hyperlink w:anchor="other-platforms-classic" r:id="R0b5b0d98bfb7432f">
        <w:r w:rsidRPr="095E78CA" w:rsidR="4ED68D07">
          <w:rPr>
            <w:rStyle w:val="Hyperlink"/>
            <w:rFonts w:ascii="Aptos" w:hAnsi="Aptos" w:eastAsia="Aptos" w:cs="Aptos"/>
            <w:b w:val="1"/>
            <w:bCs w:val="1"/>
            <w:strike w:val="0"/>
            <w:dstrike w:val="0"/>
            <w:noProof w:val="0"/>
            <w:sz w:val="27"/>
            <w:szCs w:val="27"/>
            <w:u w:val="single"/>
            <w:lang w:val="fr-FR"/>
          </w:rPr>
          <w:t>https://www.lucidlink.com/download#other-platforms-classic</w:t>
        </w:r>
      </w:hyperlink>
    </w:p>
    <w:p w:rsidR="5959AE37" w:rsidP="095E78CA" w:rsidRDefault="5959AE37" w14:paraId="663EC30F" w14:textId="41905FD0">
      <w:pPr>
        <w:rPr>
          <w:rFonts w:ascii="Aptos" w:hAnsi="Aptos" w:eastAsia="Aptos" w:cs="Aptos"/>
          <w:b w:val="0"/>
          <w:bCs w:val="0"/>
          <w:noProof w:val="0"/>
          <w:sz w:val="27"/>
          <w:szCs w:val="27"/>
          <w:lang w:val="fr-FR"/>
        </w:rPr>
      </w:pPr>
      <w:r w:rsidRPr="095E78CA" w:rsidR="4ED68D07">
        <w:rPr>
          <w:rFonts w:ascii="Aptos" w:hAnsi="Aptos" w:eastAsia="Aptos" w:cs="Aptos"/>
          <w:b w:val="0"/>
          <w:bCs w:val="0"/>
          <w:noProof w:val="0"/>
          <w:sz w:val="24"/>
          <w:szCs w:val="24"/>
          <w:lang w:val="fr-FR"/>
        </w:rPr>
        <w:t xml:space="preserve">Installez la version « </w:t>
      </w:r>
      <w:r w:rsidRPr="095E78CA" w:rsidR="4ED68D07">
        <w:rPr>
          <w:rFonts w:ascii="Aptos" w:hAnsi="Aptos" w:eastAsia="Aptos" w:cs="Aptos"/>
          <w:b w:val="0"/>
          <w:bCs w:val="0"/>
          <w:noProof w:val="0"/>
          <w:sz w:val="24"/>
          <w:szCs w:val="24"/>
          <w:lang w:val="fr-FR"/>
        </w:rPr>
        <w:t>Classic</w:t>
      </w:r>
      <w:r w:rsidRPr="095E78CA" w:rsidR="4ED68D07">
        <w:rPr>
          <w:rFonts w:ascii="Aptos" w:hAnsi="Aptos" w:eastAsia="Aptos" w:cs="Aptos"/>
          <w:b w:val="0"/>
          <w:bCs w:val="0"/>
          <w:noProof w:val="0"/>
          <w:sz w:val="24"/>
          <w:szCs w:val="24"/>
          <w:lang w:val="fr-FR"/>
        </w:rPr>
        <w:t xml:space="preserve"> » (v2.9). La version 3.x n’est pas compatible. Gutenberg vous fera parvenir un compte pour chaque utilisateur. Ce compte est individuel et nécessite une double authentification via l’application « </w:t>
      </w:r>
      <w:r w:rsidRPr="095E78CA" w:rsidR="4ED68D07">
        <w:rPr>
          <w:rFonts w:ascii="Aptos" w:hAnsi="Aptos" w:eastAsia="Aptos" w:cs="Aptos"/>
          <w:b w:val="0"/>
          <w:bCs w:val="0"/>
          <w:noProof w:val="0"/>
          <w:sz w:val="24"/>
          <w:szCs w:val="24"/>
          <w:lang w:val="fr-FR"/>
        </w:rPr>
        <w:t>Okta</w:t>
      </w:r>
      <w:r w:rsidRPr="095E78CA" w:rsidR="4ED68D07">
        <w:rPr>
          <w:rFonts w:ascii="Aptos" w:hAnsi="Aptos" w:eastAsia="Aptos" w:cs="Aptos"/>
          <w:b w:val="0"/>
          <w:bCs w:val="0"/>
          <w:noProof w:val="0"/>
          <w:sz w:val="24"/>
          <w:szCs w:val="24"/>
          <w:lang w:val="fr-FR"/>
        </w:rPr>
        <w:t xml:space="preserve"> » sur un téléphone portable.</w:t>
      </w:r>
    </w:p>
    <w:p w:rsidR="5959AE37" w:rsidP="095E78CA" w:rsidRDefault="5959AE37" w14:paraId="520CAECE" w14:textId="0298B9D2">
      <w:pPr>
        <w:rPr>
          <w:rFonts w:ascii="Aptos" w:hAnsi="Aptos" w:eastAsia="Aptos" w:cs="Aptos"/>
          <w:b w:val="0"/>
          <w:bCs w:val="0"/>
          <w:noProof w:val="0"/>
          <w:sz w:val="27"/>
          <w:szCs w:val="27"/>
          <w:lang w:val="fr-FR"/>
        </w:rPr>
      </w:pPr>
      <w:r w:rsidRPr="095E78CA" w:rsidR="4ED68D07">
        <w:rPr>
          <w:rFonts w:ascii="Aptos" w:hAnsi="Aptos" w:eastAsia="Aptos" w:cs="Aptos"/>
          <w:b w:val="0"/>
          <w:bCs w:val="0"/>
          <w:noProof w:val="0"/>
          <w:sz w:val="24"/>
          <w:szCs w:val="24"/>
          <w:lang w:val="fr-FR"/>
        </w:rPr>
        <w:t xml:space="preserve">Vous pourrez installer </w:t>
      </w:r>
      <w:r w:rsidRPr="095E78CA" w:rsidR="4ED68D07">
        <w:rPr>
          <w:rFonts w:ascii="Aptos" w:hAnsi="Aptos" w:eastAsia="Aptos" w:cs="Aptos"/>
          <w:b w:val="0"/>
          <w:bCs w:val="0"/>
          <w:noProof w:val="0"/>
          <w:sz w:val="24"/>
          <w:szCs w:val="24"/>
          <w:lang w:val="fr-FR"/>
        </w:rPr>
        <w:t>Okta</w:t>
      </w:r>
      <w:r w:rsidRPr="095E78CA" w:rsidR="4ED68D07">
        <w:rPr>
          <w:rFonts w:ascii="Aptos" w:hAnsi="Aptos" w:eastAsia="Aptos" w:cs="Aptos"/>
          <w:b w:val="0"/>
          <w:bCs w:val="0"/>
          <w:noProof w:val="0"/>
          <w:sz w:val="24"/>
          <w:szCs w:val="24"/>
          <w:lang w:val="fr-FR"/>
        </w:rPr>
        <w:t xml:space="preserve"> sur le téléphone de chaque utilisateur ou plusieurs comptes sur le même téléphone (par exemple celui du chef de</w:t>
      </w:r>
      <w:r w:rsidRPr="095E78CA" w:rsidR="4ED68D07">
        <w:rPr>
          <w:rFonts w:ascii="Aptos" w:hAnsi="Aptos" w:eastAsia="Aptos" w:cs="Aptos"/>
          <w:b w:val="0"/>
          <w:bCs w:val="0"/>
          <w:noProof w:val="0"/>
          <w:sz w:val="27"/>
          <w:szCs w:val="27"/>
          <w:lang w:val="fr-FR"/>
        </w:rPr>
        <w:t xml:space="preserve"> studio). Vous devrez nous prévenir immédiatement en cas de départ d’un utilisateur.</w:t>
      </w:r>
    </w:p>
    <w:p w:rsidR="5959AE37" w:rsidRDefault="5959AE37" w14:paraId="753A01F1" w14:textId="65E77F3D">
      <w:r w:rsidRPr="6730DEEA" w:rsidR="5959AE37">
        <w:rPr>
          <w:rFonts w:ascii="Aptos" w:hAnsi="Aptos" w:eastAsia="Aptos" w:cs="Aptos"/>
          <w:b w:val="1"/>
          <w:bCs w:val="1"/>
          <w:noProof w:val="0"/>
          <w:sz w:val="27"/>
          <w:szCs w:val="27"/>
          <w:lang w:val="fr-FR"/>
        </w:rPr>
        <w:t xml:space="preserve"> </w:t>
      </w:r>
    </w:p>
    <w:p w:rsidR="5959AE37" w:rsidP="095E78CA" w:rsidRDefault="5959AE37" w14:paraId="24CCD57B" w14:textId="1FD43494">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Accès administrateur</w:t>
      </w:r>
    </w:p>
    <w:p w:rsidR="5959AE37" w:rsidP="095E78CA" w:rsidRDefault="5959AE37" w14:paraId="5E5BC6FB" w14:textId="587A60A5">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Avant de travailler les pages, vous devrez lancer quelques lignes de commandes dans le terminal (sur demande). Celles-ci sont destinée à simuler des volumes dans votre Mac.</w:t>
      </w:r>
    </w:p>
    <w:p w:rsidR="5959AE37" w:rsidP="095E78CA" w:rsidRDefault="5959AE37" w14:paraId="4C88400A" w14:textId="6B59E5BD">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Ces commandes nécessitent un compte « Administrateur » du Mac. A copier / Coller dans le terminal ou à diffuser via une application JAMF, </w:t>
      </w:r>
      <w:r w:rsidRPr="095E78CA" w:rsidR="4ED68D07">
        <w:rPr>
          <w:rFonts w:ascii="Aptos" w:hAnsi="Aptos" w:eastAsia="Aptos" w:cs="Aptos"/>
          <w:b w:val="0"/>
          <w:bCs w:val="0"/>
          <w:noProof w:val="0"/>
          <w:sz w:val="24"/>
          <w:szCs w:val="24"/>
          <w:lang w:val="fr-FR"/>
        </w:rPr>
        <w:t>Remote</w:t>
      </w:r>
      <w:r w:rsidRPr="095E78CA" w:rsidR="4ED68D07">
        <w:rPr>
          <w:rFonts w:ascii="Aptos" w:hAnsi="Aptos" w:eastAsia="Aptos" w:cs="Aptos"/>
          <w:b w:val="0"/>
          <w:bCs w:val="0"/>
          <w:noProof w:val="0"/>
          <w:sz w:val="24"/>
          <w:szCs w:val="24"/>
          <w:lang w:val="fr-FR"/>
        </w:rPr>
        <w:t xml:space="preserve"> Desktop…</w:t>
      </w:r>
    </w:p>
    <w:p w:rsidR="5959AE37" w:rsidP="095E78CA" w:rsidRDefault="5959AE37" w14:paraId="1B26BA02" w14:textId="4F1920A8">
      <w:pPr>
        <w:pStyle w:val="Heading3"/>
      </w:pPr>
      <w:r w:rsidRPr="095E78CA" w:rsidR="4ED68D07">
        <w:rPr>
          <w:noProof w:val="0"/>
          <w:lang w:val="fr-FR"/>
        </w:rPr>
        <w:t>Prise en charge</w:t>
      </w:r>
    </w:p>
    <w:p w:rsidR="6730DEEA" w:rsidP="095E78CA" w:rsidRDefault="6730DEEA" w14:paraId="280DF6A0" w14:textId="359561F5">
      <w:pPr>
        <w:pStyle w:val="TiTRE4"/>
      </w:pPr>
      <w:r w:rsidRPr="095E78CA" w:rsidR="4ED68D07">
        <w:rPr>
          <w:noProof w:val="0"/>
          <w:lang w:val="fr-FR"/>
        </w:rPr>
        <w:t> ANALYSE DU BRIEF</w:t>
      </w:r>
    </w:p>
    <w:p w:rsidR="5959AE37" w:rsidP="095E78CA" w:rsidRDefault="5959AE37" w14:paraId="27E341DE" w14:textId="6B543869">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Le brief est déposé dans le tableau par le CDP Il faut s’assurer que : </w:t>
      </w:r>
    </w:p>
    <w:p w:rsidR="6730DEEA" w:rsidRDefault="6730DEEA" w14:paraId="4F07CB65" w14:textId="3F003937"/>
    <w:p w:rsidR="5959AE37" w:rsidP="095E78CA" w:rsidRDefault="5959AE37" w14:paraId="6E6EF5FF" w14:textId="459B7A74">
      <w:pPr>
        <w:pStyle w:val="ListParagraph"/>
        <w:numPr>
          <w:ilvl w:val="0"/>
          <w:numId w:val="12"/>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Le brief est au planning</w:t>
      </w:r>
      <w:r w:rsidRPr="095E78CA" w:rsidR="7CAFF387">
        <w:rPr>
          <w:rFonts w:ascii="Aptos" w:hAnsi="Aptos" w:eastAsia="Aptos" w:cs="Aptos"/>
          <w:b w:val="0"/>
          <w:bCs w:val="0"/>
          <w:noProof w:val="0"/>
          <w:sz w:val="24"/>
          <w:szCs w:val="24"/>
          <w:lang w:val="fr-FR"/>
        </w:rPr>
        <w:t xml:space="preserve"> </w:t>
      </w:r>
      <w:r w:rsidRPr="095E78CA" w:rsidR="4ED68D07">
        <w:rPr>
          <w:rFonts w:ascii="Aptos" w:hAnsi="Aptos" w:eastAsia="Aptos" w:cs="Aptos"/>
          <w:b w:val="0"/>
          <w:bCs w:val="0"/>
          <w:noProof w:val="0"/>
          <w:sz w:val="24"/>
          <w:szCs w:val="24"/>
          <w:lang w:val="fr-FR"/>
        </w:rPr>
        <w:t> S’il ne l’est pas il faut vérifier que sa prise en charge ne pénalise pas les autres briefs.</w:t>
      </w:r>
    </w:p>
    <w:p w:rsidR="5959AE37" w:rsidP="095E78CA" w:rsidRDefault="5959AE37" w14:paraId="435D397A" w14:textId="00D36925">
      <w:pPr>
        <w:pStyle w:val="ListParagraph"/>
        <w:numPr>
          <w:ilvl w:val="0"/>
          <w:numId w:val="12"/>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Le brief est complet S’il ne l’est pas il faut mettre en </w:t>
      </w:r>
      <w:r w:rsidRPr="095E78CA" w:rsidR="72BC963C">
        <w:rPr>
          <w:rFonts w:ascii="Aptos" w:hAnsi="Aptos" w:eastAsia="Aptos" w:cs="Aptos"/>
          <w:b w:val="0"/>
          <w:bCs w:val="0"/>
          <w:noProof w:val="0"/>
          <w:sz w:val="24"/>
          <w:szCs w:val="24"/>
          <w:lang w:val="fr-FR"/>
        </w:rPr>
        <w:t>stand by</w:t>
      </w:r>
      <w:r w:rsidRPr="095E78CA" w:rsidR="4ED68D07">
        <w:rPr>
          <w:rFonts w:ascii="Aptos" w:hAnsi="Aptos" w:eastAsia="Aptos" w:cs="Aptos"/>
          <w:b w:val="0"/>
          <w:bCs w:val="0"/>
          <w:noProof w:val="0"/>
          <w:sz w:val="24"/>
          <w:szCs w:val="24"/>
          <w:lang w:val="fr-FR"/>
        </w:rPr>
        <w:t xml:space="preserve"> et demander le complément dans la colonne commentaire</w:t>
      </w:r>
    </w:p>
    <w:p w:rsidR="5959AE37" w:rsidP="095E78CA" w:rsidRDefault="5959AE37" w14:paraId="50F41D1E" w14:textId="3DB59425">
      <w:pPr>
        <w:pStyle w:val="ListParagraph"/>
        <w:numPr>
          <w:ilvl w:val="0"/>
          <w:numId w:val="12"/>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Le brief est clair</w:t>
      </w:r>
      <w:r w:rsidRPr="095E78CA" w:rsidR="4ED68D07">
        <w:rPr>
          <w:rFonts w:ascii="Aptos" w:hAnsi="Aptos" w:eastAsia="Aptos" w:cs="Aptos"/>
          <w:b w:val="0"/>
          <w:bCs w:val="0"/>
          <w:noProof w:val="0"/>
          <w:sz w:val="24"/>
          <w:szCs w:val="24"/>
          <w:lang w:val="fr-FR"/>
        </w:rPr>
        <w:t> S’il ne l’est pas il faut mettre en stand-by et demander des précision par mail au CDP + coordinateur</w:t>
      </w:r>
    </w:p>
    <w:p w:rsidR="5959AE37" w:rsidP="095E78CA" w:rsidRDefault="5959AE37" w14:paraId="6F25C4C0" w14:textId="4E65F3A8">
      <w:pPr>
        <w:pStyle w:val="ListParagraph"/>
        <w:numPr>
          <w:ilvl w:val="0"/>
          <w:numId w:val="12"/>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Le délais peut être tenu</w:t>
      </w:r>
      <w:r w:rsidRPr="095E78CA" w:rsidR="4ED68D07">
        <w:rPr>
          <w:rFonts w:ascii="Aptos" w:hAnsi="Aptos" w:eastAsia="Aptos" w:cs="Aptos"/>
          <w:b w:val="0"/>
          <w:bCs w:val="0"/>
          <w:noProof w:val="0"/>
          <w:sz w:val="24"/>
          <w:szCs w:val="24"/>
          <w:lang w:val="fr-FR"/>
        </w:rPr>
        <w:t> Si ce n’est pas possible il faut demander un delais au CDP.</w:t>
      </w:r>
    </w:p>
    <w:p w:rsidR="5959AE37" w:rsidP="095E78CA" w:rsidRDefault="5959AE37" w14:paraId="56F719C1" w14:textId="7CAE0720">
      <w:pPr>
        <w:pStyle w:val="ListParagraph"/>
        <w:numPr>
          <w:ilvl w:val="0"/>
          <w:numId w:val="12"/>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La nomenclature est dispo.</w:t>
      </w:r>
    </w:p>
    <w:p w:rsidR="6730DEEA" w:rsidRDefault="6730DEEA" w14:paraId="23A9D79E" w14:textId="39AB1DCD"/>
    <w:p w:rsidR="5959AE37" w:rsidP="095E78CA" w:rsidRDefault="5959AE37" w14:paraId="2285A08B" w14:textId="2A371820">
      <w:pPr>
        <w:rPr>
          <w:rFonts w:ascii="Aptos" w:hAnsi="Aptos" w:eastAsia="Aptos" w:cs="Aptos"/>
          <w:noProof w:val="0"/>
          <w:sz w:val="24"/>
          <w:szCs w:val="24"/>
          <w:lang w:val="fr-FR"/>
        </w:rPr>
      </w:pPr>
      <w:r w:rsidRPr="095E78CA" w:rsidR="4ED68D07">
        <w:rPr>
          <w:rFonts w:ascii="Aptos" w:hAnsi="Aptos" w:eastAsia="Aptos" w:cs="Aptos"/>
          <w:noProof w:val="0"/>
          <w:sz w:val="24"/>
          <w:szCs w:val="24"/>
          <w:lang w:val="fr-FR"/>
        </w:rPr>
        <w:t>Si tout est ok il faut mettre le brief en “en cours de prod”</w:t>
      </w:r>
    </w:p>
    <w:p w:rsidR="5959AE37" w:rsidP="095E78CA" w:rsidRDefault="5959AE37" w14:paraId="056F275C" w14:textId="35A526C4">
      <w:pPr>
        <w:pStyle w:val="Heading3"/>
        <w:rPr>
          <w:rFonts w:ascii="Aptos" w:hAnsi="Aptos" w:eastAsia="Aptos" w:cs="Aptos"/>
          <w:b w:val="1"/>
          <w:bCs w:val="1"/>
          <w:noProof w:val="0"/>
          <w:sz w:val="24"/>
          <w:szCs w:val="24"/>
          <w:lang w:val="fr-FR"/>
        </w:rPr>
      </w:pPr>
      <w:r w:rsidRPr="095E78CA" w:rsidR="4ED68D07">
        <w:rPr>
          <w:noProof w:val="0"/>
          <w:lang w:val="fr-FR"/>
        </w:rPr>
        <w:t>Charte</w:t>
      </w:r>
    </w:p>
    <w:p w:rsidR="5959AE37" w:rsidP="095E78CA" w:rsidRDefault="5959AE37" w14:paraId="16B0B9AD" w14:textId="70B19763">
      <w:pPr>
        <w:rPr>
          <w:rFonts w:ascii="Aptos" w:hAnsi="Aptos" w:eastAsia="Aptos" w:cs="Aptos"/>
          <w:b w:val="0"/>
          <w:bCs w:val="0"/>
          <w:noProof w:val="0"/>
          <w:sz w:val="24"/>
          <w:szCs w:val="24"/>
          <w:lang w:val="fr-FR"/>
        </w:rPr>
      </w:pPr>
      <w:r w:rsidRPr="095E78CA" w:rsidR="4ED68D07">
        <w:rPr>
          <w:rFonts w:ascii="Aptos" w:hAnsi="Aptos" w:eastAsia="Aptos" w:cs="Aptos"/>
          <w:b w:val="1"/>
          <w:bCs w:val="1"/>
          <w:noProof w:val="0"/>
          <w:sz w:val="21"/>
          <w:szCs w:val="21"/>
          <w:lang w:val="fr-FR"/>
        </w:rPr>
        <w:t> </w:t>
      </w:r>
      <w:r w:rsidRPr="095E78CA" w:rsidR="20F46505">
        <w:rPr>
          <w:rFonts w:ascii="Aptos" w:hAnsi="Aptos" w:eastAsia="Aptos" w:cs="Aptos"/>
          <w:b w:val="0"/>
          <w:bCs w:val="0"/>
          <w:noProof w:val="0"/>
          <w:sz w:val="24"/>
          <w:szCs w:val="24"/>
          <w:lang w:val="fr-FR"/>
        </w:rPr>
        <w:t>InDesign</w:t>
      </w:r>
      <w:r w:rsidRPr="095E78CA" w:rsidR="4ED68D07">
        <w:rPr>
          <w:rFonts w:ascii="Aptos" w:hAnsi="Aptos" w:eastAsia="Aptos" w:cs="Aptos"/>
          <w:b w:val="0"/>
          <w:bCs w:val="0"/>
          <w:noProof w:val="0"/>
          <w:sz w:val="24"/>
          <w:szCs w:val="24"/>
          <w:lang w:val="fr-FR"/>
        </w:rPr>
        <w:t xml:space="preserve"> 2025 </w:t>
      </w:r>
      <w:r w:rsidRPr="095E78CA" w:rsidR="4ED68D07">
        <w:rPr>
          <w:rFonts w:ascii="Aptos" w:hAnsi="Aptos" w:eastAsia="Aptos" w:cs="Aptos"/>
          <w:b w:val="0"/>
          <w:bCs w:val="0"/>
          <w:noProof w:val="0"/>
          <w:sz w:val="24"/>
          <w:szCs w:val="24"/>
          <w:lang w:val="fr-FR"/>
        </w:rPr>
        <w:t> </w:t>
      </w:r>
    </w:p>
    <w:p w:rsidR="5959AE37" w:rsidP="095E78CA" w:rsidRDefault="5959AE37" w14:paraId="3ACCDB94" w14:textId="460CEF47">
      <w:pPr>
        <w:rPr>
          <w:rFonts w:ascii="Aptos" w:hAnsi="Aptos" w:eastAsia="Aptos" w:cs="Aptos"/>
          <w:b w:val="0"/>
          <w:bCs w:val="0"/>
          <w:noProof w:val="0"/>
          <w:sz w:val="24"/>
          <w:szCs w:val="24"/>
          <w:lang w:val="fr-FR"/>
        </w:rPr>
      </w:pPr>
      <w:r w:rsidRPr="095E78CA" w:rsidR="4ED68D07">
        <w:rPr>
          <w:rFonts w:ascii="Aptos" w:hAnsi="Aptos" w:eastAsia="Aptos" w:cs="Aptos"/>
          <w:b w:val="1"/>
          <w:bCs w:val="1"/>
          <w:noProof w:val="0"/>
          <w:color w:val="FFC000"/>
          <w:sz w:val="24"/>
          <w:szCs w:val="24"/>
          <w:lang w:val="fr-FR"/>
        </w:rPr>
        <w:t>Les tracts se trouvent dans le dossier :</w:t>
      </w:r>
      <w:r w:rsidRPr="095E78CA" w:rsidR="4ED68D07">
        <w:rPr>
          <w:rFonts w:ascii="Aptos" w:hAnsi="Aptos" w:eastAsia="Aptos" w:cs="Aptos"/>
          <w:b w:val="1"/>
          <w:bCs w:val="1"/>
          <w:noProof w:val="0"/>
          <w:sz w:val="24"/>
          <w:szCs w:val="24"/>
          <w:lang w:val="fr-FR"/>
        </w:rPr>
        <w:t xml:space="preserve"> </w:t>
      </w:r>
      <w:r w:rsidRPr="095E78CA" w:rsidR="4ED68D07">
        <w:rPr>
          <w:rFonts w:ascii="Aptos" w:hAnsi="Aptos" w:eastAsia="Aptos" w:cs="Aptos"/>
          <w:b w:val="0"/>
          <w:bCs w:val="0"/>
          <w:noProof w:val="0"/>
          <w:sz w:val="24"/>
          <w:szCs w:val="24"/>
          <w:lang w:val="fr-FR"/>
        </w:rPr>
        <w:t>322_AUCHAN-OMNIPUBLISH</w:t>
      </w:r>
    </w:p>
    <w:p w:rsidR="5959AE37" w:rsidP="095E78CA" w:rsidRDefault="5959AE37" w14:paraId="07454C43" w14:textId="5FA5DA1E">
      <w:pPr>
        <w:pStyle w:val="Normal"/>
        <w:rPr>
          <w:rFonts w:ascii="Aptos" w:hAnsi="Aptos" w:eastAsia="Aptos" w:cs="Aptos"/>
          <w:b w:val="0"/>
          <w:bCs w:val="0"/>
          <w:noProof w:val="0"/>
          <w:sz w:val="24"/>
          <w:szCs w:val="24"/>
          <w:lang w:val="fr-FR"/>
        </w:rPr>
      </w:pPr>
      <w:r w:rsidRPr="095E78CA" w:rsidR="4ED68D07">
        <w:rPr>
          <w:rFonts w:ascii="Aptos" w:hAnsi="Aptos" w:eastAsia="Aptos" w:cs="Aptos"/>
          <w:b w:val="1"/>
          <w:bCs w:val="1"/>
          <w:noProof w:val="0"/>
          <w:color w:val="FFC000"/>
          <w:sz w:val="24"/>
          <w:szCs w:val="24"/>
          <w:lang w:val="fr-FR"/>
        </w:rPr>
        <w:t>Charte et process :</w:t>
      </w:r>
      <w:r w:rsidRPr="095E78CA" w:rsidR="4ED68D07">
        <w:rPr>
          <w:rFonts w:ascii="Aptos" w:hAnsi="Aptos" w:eastAsia="Aptos" w:cs="Aptos"/>
          <w:b w:val="1"/>
          <w:bCs w:val="1"/>
          <w:noProof w:val="0"/>
          <w:color w:val="FFC000"/>
          <w:sz w:val="24"/>
          <w:szCs w:val="24"/>
          <w:lang w:val="fr-FR"/>
        </w:rPr>
        <w:t xml:space="preserve"> </w:t>
      </w:r>
      <w:r w:rsidRPr="095E78CA" w:rsidR="4ED68D07">
        <w:rPr>
          <w:rFonts w:ascii="Aptos" w:hAnsi="Aptos" w:eastAsia="Aptos" w:cs="Aptos"/>
          <w:b w:val="0"/>
          <w:bCs w:val="0"/>
          <w:noProof w:val="0"/>
          <w:sz w:val="24"/>
          <w:szCs w:val="24"/>
          <w:lang w:val="fr-FR"/>
        </w:rPr>
        <w:t>/Volumes/</w:t>
      </w:r>
      <w:r w:rsidRPr="095E78CA" w:rsidR="4ED68D07">
        <w:rPr>
          <w:rFonts w:ascii="Aptos" w:hAnsi="Aptos" w:eastAsia="Aptos" w:cs="Aptos"/>
          <w:b w:val="0"/>
          <w:bCs w:val="0"/>
          <w:noProof w:val="0"/>
          <w:sz w:val="24"/>
          <w:szCs w:val="24"/>
          <w:lang w:val="fr-FR"/>
        </w:rPr>
        <w:t>gfr</w:t>
      </w:r>
      <w:r w:rsidRPr="095E78CA" w:rsidR="4ED68D07">
        <w:rPr>
          <w:rFonts w:ascii="Aptos" w:hAnsi="Aptos" w:eastAsia="Aptos" w:cs="Aptos"/>
          <w:b w:val="0"/>
          <w:bCs w:val="0"/>
          <w:noProof w:val="0"/>
          <w:sz w:val="24"/>
          <w:szCs w:val="24"/>
          <w:lang w:val="fr-FR"/>
        </w:rPr>
        <w:t>/</w:t>
      </w:r>
      <w:r w:rsidRPr="095E78CA" w:rsidR="4ED68D07">
        <w:rPr>
          <w:rFonts w:ascii="Aptos" w:hAnsi="Aptos" w:eastAsia="Aptos" w:cs="Aptos"/>
          <w:b w:val="0"/>
          <w:bCs w:val="0"/>
          <w:noProof w:val="0"/>
          <w:sz w:val="24"/>
          <w:szCs w:val="24"/>
          <w:lang w:val="fr-FR"/>
        </w:rPr>
        <w:t>gutenberg</w:t>
      </w:r>
      <w:r w:rsidRPr="095E78CA" w:rsidR="4ED68D07">
        <w:rPr>
          <w:rFonts w:ascii="Aptos" w:hAnsi="Aptos" w:eastAsia="Aptos" w:cs="Aptos"/>
          <w:b w:val="0"/>
          <w:bCs w:val="0"/>
          <w:noProof w:val="0"/>
          <w:sz w:val="24"/>
          <w:szCs w:val="24"/>
          <w:lang w:val="fr-FR"/>
        </w:rPr>
        <w:t>/322_AUCHAN-OMNIPUBLISH/20_TUTOS-BRIEF</w:t>
      </w:r>
    </w:p>
    <w:p w:rsidR="5959AE37" w:rsidP="3F49DA9E" w:rsidRDefault="5959AE37" w14:paraId="1F39FA0B" w14:textId="4E513CCC">
      <w:pPr>
        <w:pStyle w:val="Heading4"/>
      </w:pPr>
      <w:r w:rsidRPr="3F49DA9E" w:rsidR="328E085E">
        <w:rPr>
          <w:noProof w:val="0"/>
          <w:lang w:val="fr-FR"/>
        </w:rPr>
        <w:t>PROCESS</w:t>
      </w:r>
    </w:p>
    <w:p w:rsidR="5959AE37" w:rsidP="095E78CA" w:rsidRDefault="5959AE37" w14:paraId="787B8C2A" w14:textId="51407BA3">
      <w:pPr>
        <w:pStyle w:val="Heading4"/>
      </w:pPr>
      <w:r w:rsidRPr="095E78CA" w:rsidR="4ED68D07">
        <w:rPr>
          <w:noProof w:val="0"/>
          <w:lang w:val="fr-FR"/>
        </w:rPr>
        <w:t> </w:t>
      </w:r>
      <w:r w:rsidRPr="095E78CA" w:rsidR="4ED68D07">
        <w:rPr>
          <w:noProof w:val="0"/>
          <w:lang w:val="fr-FR"/>
        </w:rPr>
        <w:t>Destockage</w:t>
      </w:r>
    </w:p>
    <w:p w:rsidR="6730DEEA" w:rsidRDefault="6730DEEA" w14:paraId="4B6FE65E" w14:textId="291CFE67"/>
    <w:p w:rsidR="5959AE37" w:rsidP="095E78CA" w:rsidRDefault="5959AE37" w14:paraId="3C964C60" w14:textId="12CDFFD7">
      <w:pPr>
        <w:pStyle w:val="ListParagraph"/>
        <w:numPr>
          <w:ilvl w:val="0"/>
          <w:numId w:val="13"/>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Contrôler le format et les goutières selon la fiche technique et la fiche de brief qui se trouvent dans le dossier brief (attention les formats peuvent être différents selon les versions VL / VC /XS)</w:t>
      </w:r>
    </w:p>
    <w:p w:rsidR="5959AE37" w:rsidP="095E78CA" w:rsidRDefault="5959AE37" w14:paraId="74FB26F6" w14:textId="6B4B4B74">
      <w:pPr>
        <w:pStyle w:val="ListParagraph"/>
        <w:numPr>
          <w:ilvl w:val="0"/>
          <w:numId w:val="13"/>
        </w:numPr>
        <w:spacing w:before="0" w:beforeAutospacing="off" w:after="0" w:afterAutospacing="off"/>
        <w:rPr>
          <w:rFonts w:ascii="Aptos" w:hAnsi="Aptos" w:eastAsia="Aptos" w:cs="Aptos"/>
          <w:b w:val="0"/>
          <w:bCs w:val="0"/>
          <w:strike w:val="0"/>
          <w:dstrike w:val="0"/>
          <w:noProof w:val="0"/>
          <w:sz w:val="24"/>
          <w:szCs w:val="24"/>
          <w:u w:val="single"/>
          <w:lang w:val="fr-FR"/>
        </w:rPr>
      </w:pPr>
      <w:r w:rsidRPr="095E78CA" w:rsidR="4ED68D07">
        <w:rPr>
          <w:rFonts w:ascii="Aptos" w:hAnsi="Aptos" w:eastAsia="Aptos" w:cs="Aptos"/>
          <w:b w:val="0"/>
          <w:bCs w:val="0"/>
          <w:noProof w:val="0"/>
          <w:sz w:val="24"/>
          <w:szCs w:val="24"/>
          <w:lang w:val="fr-FR"/>
        </w:rPr>
        <w:t xml:space="preserve">Lancer le </w:t>
      </w:r>
      <w:hyperlink r:id="R496ca11f8b974027">
        <w:r w:rsidRPr="095E78CA" w:rsidR="4ED68D07">
          <w:rPr>
            <w:rStyle w:val="Hyperlink"/>
            <w:rFonts w:ascii="Aptos" w:hAnsi="Aptos" w:eastAsia="Aptos" w:cs="Aptos"/>
            <w:b w:val="0"/>
            <w:bCs w:val="0"/>
            <w:strike w:val="0"/>
            <w:dstrike w:val="0"/>
            <w:noProof w:val="0"/>
            <w:sz w:val="24"/>
            <w:szCs w:val="24"/>
            <w:u w:val="single"/>
            <w:lang w:val="fr-FR"/>
          </w:rPr>
          <w:t>destockage avec Easycat</w:t>
        </w:r>
      </w:hyperlink>
    </w:p>
    <w:p w:rsidR="5959AE37" w:rsidP="095E78CA" w:rsidRDefault="5959AE37" w14:paraId="65C86AE8" w14:textId="3AD9031D">
      <w:pPr>
        <w:pStyle w:val="ListParagraph"/>
        <w:numPr>
          <w:ilvl w:val="0"/>
          <w:numId w:val="13"/>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Renommer les fichiers</w:t>
      </w:r>
    </w:p>
    <w:p w:rsidR="5959AE37" w:rsidP="095E78CA" w:rsidRDefault="5959AE37" w14:paraId="7F3CA62C" w14:textId="2B52E714">
      <w:pPr>
        <w:pStyle w:val="ListParagraph"/>
        <w:numPr>
          <w:ilvl w:val="0"/>
          <w:numId w:val="13"/>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Nettoyer les couleurs (couleur RGB-&gt; CMYK, supp couleur inutilisées)</w:t>
      </w:r>
    </w:p>
    <w:p w:rsidR="5959AE37" w:rsidP="095E78CA" w:rsidRDefault="5959AE37" w14:paraId="55A005D8" w14:textId="182ABC80">
      <w:pPr>
        <w:pStyle w:val="ListParagraph"/>
        <w:numPr>
          <w:ilvl w:val="0"/>
          <w:numId w:val="13"/>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Envoyer un PDF du destockage au CDP</w:t>
      </w:r>
    </w:p>
    <w:p w:rsidR="5959AE37" w:rsidP="095E78CA" w:rsidRDefault="5959AE37" w14:paraId="6E38D608" w14:textId="62A2C8A5">
      <w:pPr>
        <w:pStyle w:val="ListParagraph"/>
        <w:numPr>
          <w:ilvl w:val="0"/>
          <w:numId w:val="13"/>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Diviser le destockage en double page en nommant bien</w:t>
      </w:r>
    </w:p>
    <w:p w:rsidR="6730DEEA" w:rsidP="095E78CA" w:rsidRDefault="6730DEEA" w14:paraId="0ECEA715" w14:textId="5D1AB763">
      <w:pPr>
        <w:rPr>
          <w:b w:val="0"/>
          <w:bCs w:val="0"/>
          <w:sz w:val="24"/>
          <w:szCs w:val="24"/>
        </w:rPr>
      </w:pPr>
    </w:p>
    <w:p w:rsidR="5959AE37" w:rsidP="095E78CA" w:rsidRDefault="5959AE37" w14:paraId="2492F44B" w14:textId="086A86EC">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Exe Marché</w:t>
      </w:r>
    </w:p>
    <w:p w:rsidR="5959AE37" w:rsidP="095E78CA" w:rsidRDefault="5959AE37" w14:paraId="6F9C0D49" w14:textId="361D1028">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tâche</w:t>
      </w:r>
    </w:p>
    <w:p w:rsidR="6730DEEA" w:rsidRDefault="6730DEEA" w14:paraId="665DA5CD" w14:textId="5C7FB718"/>
    <w:p w:rsidR="5959AE37" w:rsidP="095E78CA" w:rsidRDefault="5959AE37" w14:paraId="48BE6262" w14:textId="26C1E339">
      <w:pPr>
        <w:pStyle w:val="Heading4"/>
      </w:pPr>
      <w:r w:rsidRPr="095E78CA" w:rsidR="4ED68D07">
        <w:rPr>
          <w:noProof w:val="0"/>
          <w:lang w:val="fr-FR"/>
        </w:rPr>
        <w:t>Montage d’une double</w:t>
      </w:r>
    </w:p>
    <w:p w:rsidR="6730DEEA" w:rsidRDefault="6730DEEA" w14:paraId="14AEA069" w14:textId="2F39FC3B"/>
    <w:p w:rsidR="5959AE37" w:rsidP="095E78CA" w:rsidRDefault="5959AE37" w14:paraId="01DCD63E" w14:textId="7DCB7786">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49476B84" w14:textId="33632BE5">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Mise en page  - Copier/Coller les creas  - Mettre les visuels, créa (copier a partir d'autre dossier au bon dossier en cours si l'on a besoin)</w:t>
      </w:r>
    </w:p>
    <w:p w:rsidR="5959AE37" w:rsidP="095E78CA" w:rsidRDefault="5959AE37" w14:paraId="0539CD3B" w14:textId="34DC4B0F">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Caler les éléments à faire à la main</w:t>
      </w:r>
    </w:p>
    <w:p w:rsidR="5959AE37" w:rsidP="095E78CA" w:rsidRDefault="5959AE37" w14:paraId="4C7C9010" w14:textId="04F41469">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Faire les corrections dans PDF </w:t>
      </w:r>
    </w:p>
    <w:p w:rsidR="5959AE37" w:rsidP="095E78CA" w:rsidRDefault="5959AE37" w14:paraId="71E6425A" w14:textId="7E4B2377">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67A1A209" w14:textId="4950FF0C">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info par rapport aux Easycat</w:t>
      </w:r>
    </w:p>
    <w:p w:rsidR="5959AE37" w:rsidP="095E78CA" w:rsidRDefault="5959AE37" w14:paraId="2DF61E25" w14:textId="1D74F296">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329B6FB0" w14:textId="07CD4142">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1E1AE471" w14:textId="297D1996">
      <w:pPr>
        <w:pStyle w:val="ListParagraph"/>
        <w:numPr>
          <w:ilvl w:val="0"/>
          <w:numId w:val="14"/>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RDefault="6730DEEA" w14:paraId="507733FE" w14:textId="5D729749"/>
    <w:p w:rsidR="5959AE37" w:rsidP="095E78CA" w:rsidRDefault="5959AE37" w14:paraId="57630188" w14:textId="6BE7755A">
      <w:pPr>
        <w:pStyle w:val="Heading4"/>
      </w:pPr>
      <w:r w:rsidRPr="095E78CA" w:rsidR="4ED68D07">
        <w:rPr>
          <w:noProof w:val="0"/>
          <w:lang w:val="fr-FR"/>
        </w:rPr>
        <w:t>Retours internes d’une double</w:t>
      </w:r>
    </w:p>
    <w:p w:rsidR="6730DEEA" w:rsidRDefault="6730DEEA" w14:paraId="22E88A06" w14:textId="3AA223E7"/>
    <w:p w:rsidR="5959AE37" w:rsidP="095E78CA" w:rsidRDefault="5959AE37" w14:paraId="67D7EB33" w14:textId="1870BF80">
      <w:pPr>
        <w:pStyle w:val="ListParagraph"/>
        <w:numPr>
          <w:ilvl w:val="0"/>
          <w:numId w:val="15"/>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380CA0F4" w14:textId="37C1390B">
      <w:pPr>
        <w:pStyle w:val="ListParagraph"/>
        <w:numPr>
          <w:ilvl w:val="0"/>
          <w:numId w:val="15"/>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Faire les corrections dans PDF </w:t>
      </w:r>
    </w:p>
    <w:p w:rsidR="5959AE37" w:rsidP="095E78CA" w:rsidRDefault="5959AE37" w14:paraId="67684C1B" w14:textId="35FC0DF7">
      <w:pPr>
        <w:pStyle w:val="ListParagraph"/>
        <w:numPr>
          <w:ilvl w:val="0"/>
          <w:numId w:val="15"/>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6351CCD9" w14:textId="3B8C2633">
      <w:pPr>
        <w:pStyle w:val="ListParagraph"/>
        <w:numPr>
          <w:ilvl w:val="0"/>
          <w:numId w:val="15"/>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459089A4" w14:textId="34A044C7">
      <w:pPr>
        <w:pStyle w:val="ListParagraph"/>
        <w:numPr>
          <w:ilvl w:val="0"/>
          <w:numId w:val="15"/>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540D21FD" w14:textId="0638D350">
      <w:pPr>
        <w:pStyle w:val="ListParagraph"/>
        <w:numPr>
          <w:ilvl w:val="0"/>
          <w:numId w:val="15"/>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P="095E78CA" w:rsidRDefault="6730DEEA" w14:paraId="2C329BAB" w14:textId="47B4E9DB">
      <w:pPr>
        <w:rPr>
          <w:b w:val="0"/>
          <w:bCs w:val="0"/>
          <w:sz w:val="24"/>
          <w:szCs w:val="24"/>
        </w:rPr>
      </w:pPr>
    </w:p>
    <w:p w:rsidR="5959AE37" w:rsidP="095E78CA" w:rsidRDefault="5959AE37" w14:paraId="4424521D" w14:textId="6617A6A6">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Exé DAC Indiquer le statut dans le tableau de suivi de tâche </w:t>
      </w:r>
    </w:p>
    <w:p w:rsidR="5959AE37" w:rsidP="095E78CA" w:rsidRDefault="5959AE37" w14:paraId="47065D12" w14:textId="09CCC32C">
      <w:pPr>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Mise à jour</w:t>
      </w:r>
    </w:p>
    <w:p w:rsidR="6730DEEA" w:rsidP="095E78CA" w:rsidRDefault="6730DEEA" w14:paraId="52B767B0" w14:textId="2DB65EEE">
      <w:pPr>
        <w:rPr>
          <w:b w:val="0"/>
          <w:bCs w:val="0"/>
          <w:sz w:val="24"/>
          <w:szCs w:val="24"/>
        </w:rPr>
      </w:pPr>
    </w:p>
    <w:p w:rsidR="5959AE37" w:rsidP="095E78CA" w:rsidRDefault="5959AE37" w14:paraId="343ED5F1" w14:textId="337FD5D7">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67A2547B" w14:textId="43A13FA6">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info par rapport au Journal et si besoin faire la MAJ ou redestocker les produits</w:t>
      </w:r>
    </w:p>
    <w:p w:rsidR="5959AE37" w:rsidP="095E78CA" w:rsidRDefault="5959AE37" w14:paraId="18940BEC" w14:textId="54861756">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Faire les corrections du PDF.</w:t>
      </w:r>
    </w:p>
    <w:p w:rsidR="5959AE37" w:rsidP="095E78CA" w:rsidRDefault="5959AE37" w14:paraId="5DEAE26C" w14:textId="57BBB948">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402321BC" w14:textId="717B5D79">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les zones, liens , couleur</w:t>
      </w:r>
    </w:p>
    <w:p w:rsidR="5959AE37" w:rsidP="095E78CA" w:rsidRDefault="5959AE37" w14:paraId="1F0D1E77" w14:textId="218FFAA6">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55A02E4B" w14:textId="0A99C3BC">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3B15DF7E" w14:textId="664F178E">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Supprimer les blocs PDV verts</w:t>
      </w:r>
    </w:p>
    <w:p w:rsidR="5959AE37" w:rsidP="095E78CA" w:rsidRDefault="5959AE37" w14:paraId="2AAA6189" w14:textId="584FA4A1">
      <w:pPr>
        <w:pStyle w:val="ListParagraph"/>
        <w:numPr>
          <w:ilvl w:val="0"/>
          <w:numId w:val="16"/>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P="095E78CA" w:rsidRDefault="6730DEEA" w14:paraId="4D38D23D" w14:textId="34F2C643">
      <w:pPr>
        <w:rPr>
          <w:b w:val="0"/>
          <w:bCs w:val="0"/>
          <w:sz w:val="24"/>
          <w:szCs w:val="24"/>
        </w:rPr>
      </w:pPr>
    </w:p>
    <w:p w:rsidR="5959AE37" w:rsidP="095E78CA" w:rsidRDefault="5959AE37" w14:paraId="3C77B451" w14:textId="48CD1991">
      <w:pPr>
        <w:pStyle w:val="Heading4"/>
        <w:rPr>
          <w:rFonts w:ascii="Aptos" w:hAnsi="Aptos" w:eastAsia="Aptos" w:cs="Aptos"/>
          <w:b w:val="0"/>
          <w:bCs w:val="0"/>
          <w:noProof w:val="0"/>
          <w:sz w:val="24"/>
          <w:szCs w:val="24"/>
          <w:lang w:val="fr-FR"/>
        </w:rPr>
      </w:pPr>
      <w:r w:rsidRPr="095E78CA" w:rsidR="4ED68D07">
        <w:rPr>
          <w:noProof w:val="0"/>
          <w:lang w:val="fr-FR"/>
        </w:rPr>
        <w:t>Retours internes d’une double</w:t>
      </w:r>
    </w:p>
    <w:p w:rsidR="6730DEEA" w:rsidP="095E78CA" w:rsidRDefault="6730DEEA" w14:paraId="6F391962" w14:textId="4D28F4D6">
      <w:pPr>
        <w:rPr>
          <w:b w:val="0"/>
          <w:bCs w:val="0"/>
          <w:sz w:val="24"/>
          <w:szCs w:val="24"/>
        </w:rPr>
      </w:pPr>
    </w:p>
    <w:p w:rsidR="5959AE37" w:rsidP="095E78CA" w:rsidRDefault="5959AE37" w14:paraId="1904BC9B" w14:textId="03238143">
      <w:pPr>
        <w:pStyle w:val="ListParagraph"/>
        <w:numPr>
          <w:ilvl w:val="0"/>
          <w:numId w:val="17"/>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0AFC2D8E" w14:textId="19031E12">
      <w:pPr>
        <w:pStyle w:val="ListParagraph"/>
        <w:numPr>
          <w:ilvl w:val="0"/>
          <w:numId w:val="17"/>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Faire les corrections dans PDF </w:t>
      </w:r>
    </w:p>
    <w:p w:rsidR="5959AE37" w:rsidP="095E78CA" w:rsidRDefault="5959AE37" w14:paraId="4F466C0B" w14:textId="160427B8">
      <w:pPr>
        <w:pStyle w:val="ListParagraph"/>
        <w:numPr>
          <w:ilvl w:val="0"/>
          <w:numId w:val="17"/>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4CA291DB" w14:textId="7849A65E">
      <w:pPr>
        <w:pStyle w:val="ListParagraph"/>
        <w:numPr>
          <w:ilvl w:val="0"/>
          <w:numId w:val="17"/>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6B0FBAEA" w14:textId="080B737A">
      <w:pPr>
        <w:pStyle w:val="ListParagraph"/>
        <w:numPr>
          <w:ilvl w:val="0"/>
          <w:numId w:val="17"/>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2E4C56B9" w14:textId="25280994">
      <w:pPr>
        <w:pStyle w:val="ListParagraph"/>
        <w:numPr>
          <w:ilvl w:val="0"/>
          <w:numId w:val="17"/>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RDefault="6730DEEA" w14:paraId="2A39A3AD" w14:textId="57045FB0"/>
    <w:p w:rsidR="6730DEEA" w:rsidRDefault="6730DEEA" w14:paraId="279F3734" w14:textId="5AF9FB30"/>
    <w:p w:rsidR="5959AE37" w:rsidP="095E78CA" w:rsidRDefault="5959AE37" w14:paraId="7830632A" w14:textId="15FE1967">
      <w:pPr>
        <w:pStyle w:val="Heading4"/>
      </w:pPr>
      <w:r w:rsidRPr="095E78CA" w:rsidR="4ED68D07">
        <w:rPr>
          <w:noProof w:val="0"/>
          <w:lang w:val="fr-FR"/>
        </w:rPr>
        <w:t>Exé DAC Bis</w:t>
      </w:r>
    </w:p>
    <w:p w:rsidR="6730DEEA" w:rsidRDefault="6730DEEA" w14:paraId="4E9BF986" w14:textId="20AB3AF8"/>
    <w:p w:rsidR="5959AE37" w:rsidP="095E78CA" w:rsidRDefault="5959AE37" w14:paraId="045198FA" w14:textId="346F69BD">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tâche </w:t>
      </w:r>
    </w:p>
    <w:p w:rsidR="5959AE37" w:rsidP="095E78CA" w:rsidRDefault="5959AE37" w14:paraId="55A17C2A" w14:textId="243A2419">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Mise à jour</w:t>
      </w:r>
    </w:p>
    <w:p w:rsidR="5959AE37" w:rsidP="095E78CA" w:rsidRDefault="5959AE37" w14:paraId="65ADA28C" w14:textId="7247EA20">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74EA4A20" w14:textId="26B8FE4E">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info par rapport au Journal et si besoin faire la MAJ ou redestocker les produits</w:t>
      </w:r>
    </w:p>
    <w:p w:rsidR="5959AE37" w:rsidP="095E78CA" w:rsidRDefault="5959AE37" w14:paraId="7E839A4D" w14:textId="3A61A4B6">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Faire les corrections du PDF.</w:t>
      </w:r>
    </w:p>
    <w:p w:rsidR="5959AE37" w:rsidP="095E78CA" w:rsidRDefault="5959AE37" w14:paraId="6E56F6A5" w14:textId="2E9CB2A9">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675D62CD" w14:textId="76F31573">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les zones, liens , couleur</w:t>
      </w:r>
    </w:p>
    <w:p w:rsidR="5959AE37" w:rsidP="095E78CA" w:rsidRDefault="5959AE37" w14:paraId="1362A966" w14:textId="6857F879">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672DD288" w14:textId="74D691A8">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11944D6F" w14:textId="6F656E93">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Supprimer les blocs PDV verts</w:t>
      </w:r>
    </w:p>
    <w:p w:rsidR="6730DEEA" w:rsidP="095E78CA" w:rsidRDefault="6730DEEA" w14:paraId="21724F52" w14:textId="1B1590E7">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2FCFC7C6" w14:textId="316EFE4A">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Retours internes d’une double</w:t>
      </w:r>
    </w:p>
    <w:p w:rsidR="5959AE37" w:rsidP="095E78CA" w:rsidRDefault="5959AE37" w14:paraId="20C27388" w14:textId="1C7B5F7C">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269D95A5" w14:textId="65E4B949">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 xml:space="preserve">Faire les corrections dans PDF </w:t>
      </w:r>
    </w:p>
    <w:p w:rsidR="5959AE37" w:rsidP="095E78CA" w:rsidRDefault="5959AE37" w14:paraId="5289DE40" w14:textId="32547549">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4E3A2A6E" w14:textId="72F64DA2">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7CD38C50" w14:textId="6F8BBC0F">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6FFAF268" w14:textId="792B9359">
      <w:pPr>
        <w:pStyle w:val="ListParagraph"/>
        <w:numPr>
          <w:ilvl w:val="0"/>
          <w:numId w:val="18"/>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RDefault="6730DEEA" w14:paraId="33552903" w14:textId="1B5E12A3"/>
    <w:p w:rsidR="5959AE37" w:rsidP="095E78CA" w:rsidRDefault="5959AE37" w14:paraId="1A6318B5" w14:textId="6C8286A6">
      <w:pPr>
        <w:pStyle w:val="Heading4"/>
      </w:pPr>
      <w:r w:rsidRPr="095E78CA" w:rsidR="4ED68D07">
        <w:rPr>
          <w:noProof w:val="0"/>
          <w:lang w:val="fr-FR"/>
        </w:rPr>
        <w:t>A/R</w:t>
      </w:r>
    </w:p>
    <w:p w:rsidR="6730DEEA" w:rsidRDefault="6730DEEA" w14:paraId="10F2AFBD" w14:textId="056D35F3"/>
    <w:p w:rsidR="5959AE37" w:rsidP="095E78CA" w:rsidRDefault="5959AE37" w14:paraId="4BAEEB46" w14:textId="2C9269B2">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067FE226" w14:textId="08171459">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info par rapport au Journal et si besoin faire la MAJ ou redestocker les produits</w:t>
      </w:r>
    </w:p>
    <w:p w:rsidR="5959AE37" w:rsidP="095E78CA" w:rsidRDefault="5959AE37" w14:paraId="303F6A73" w14:textId="4F8EF464">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Faire les corrections du PDF.</w:t>
      </w:r>
    </w:p>
    <w:p w:rsidR="5959AE37" w:rsidP="095E78CA" w:rsidRDefault="5959AE37" w14:paraId="4381639C" w14:textId="2FB5322F">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Se relire</w:t>
      </w:r>
    </w:p>
    <w:p w:rsidR="5959AE37" w:rsidP="095E78CA" w:rsidRDefault="5959AE37" w14:paraId="1ED24ACB" w14:textId="29B81CF4">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les zones, liens , couleur</w:t>
      </w:r>
    </w:p>
    <w:p w:rsidR="5959AE37" w:rsidP="095E78CA" w:rsidRDefault="5959AE37" w14:paraId="0419D538" w14:textId="66721AB7">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Save as (réduire la taille du fichier )</w:t>
      </w:r>
    </w:p>
    <w:p w:rsidR="5959AE37" w:rsidP="095E78CA" w:rsidRDefault="5959AE37" w14:paraId="390B9A1A" w14:textId="2AE175A5">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PDF BD</w:t>
      </w:r>
    </w:p>
    <w:p w:rsidR="5959AE37" w:rsidP="095E78CA" w:rsidRDefault="5959AE37" w14:paraId="62A42BD1" w14:textId="03336B64">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Supprimer les blocs PDV verts</w:t>
      </w:r>
    </w:p>
    <w:p w:rsidR="5959AE37" w:rsidP="095E78CA" w:rsidRDefault="5959AE37" w14:paraId="1FDEC755" w14:textId="2E815429">
      <w:pPr>
        <w:pStyle w:val="ListParagraph"/>
        <w:numPr>
          <w:ilvl w:val="0"/>
          <w:numId w:val="19"/>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RDefault="6730DEEA" w14:paraId="26CA830F" w14:textId="0E981C0E"/>
    <w:p w:rsidR="5959AE37" w:rsidP="095E78CA" w:rsidRDefault="5959AE37" w14:paraId="4B2642A6" w14:textId="38A11C28">
      <w:pPr>
        <w:pStyle w:val="Heading4"/>
      </w:pPr>
      <w:r w:rsidRPr="095E78CA" w:rsidR="4ED68D07">
        <w:rPr>
          <w:noProof w:val="0"/>
          <w:lang w:val="fr-FR"/>
        </w:rPr>
        <w:t>Livraison Finale</w:t>
      </w:r>
    </w:p>
    <w:p w:rsidR="5959AE37" w:rsidRDefault="5959AE37" w14:paraId="3C509DE1" w14:textId="7AA1C796">
      <w:r w:rsidRPr="095E78CA" w:rsidR="4ED68D07">
        <w:rPr>
          <w:rFonts w:ascii="Aptos" w:hAnsi="Aptos" w:eastAsia="Aptos" w:cs="Aptos"/>
          <w:b w:val="1"/>
          <w:bCs w:val="1"/>
          <w:noProof w:val="0"/>
          <w:sz w:val="27"/>
          <w:szCs w:val="27"/>
          <w:lang w:val="fr-FR"/>
        </w:rPr>
        <w:t> </w:t>
      </w:r>
      <w:r w:rsidRPr="095E78CA" w:rsidR="4ED68D07">
        <w:rPr>
          <w:rStyle w:val="TiTRE4Char"/>
          <w:noProof w:val="0"/>
          <w:lang w:val="fr-FR"/>
        </w:rPr>
        <w:t>PDF HD</w:t>
      </w:r>
    </w:p>
    <w:p w:rsidR="6730DEEA" w:rsidP="095E78CA" w:rsidRDefault="6730DEEA" w14:paraId="1FBE4F11" w14:textId="7AA43A71">
      <w:pPr>
        <w:pStyle w:val="Normal"/>
      </w:pPr>
      <w:r w:rsidRPr="095E78CA" w:rsidR="1915B8A8">
        <w:rPr>
          <w:rFonts w:ascii="Aptos" w:hAnsi="Aptos" w:eastAsia="Aptos" w:cs="Aptos"/>
          <w:b w:val="0"/>
          <w:bCs w:val="0"/>
          <w:i w:val="1"/>
          <w:iCs w:val="1"/>
          <w:caps w:val="0"/>
          <w:smallCaps w:val="0"/>
          <w:noProof w:val="0"/>
          <w:color w:val="000000" w:themeColor="text1" w:themeTint="FF" w:themeShade="FF"/>
          <w:sz w:val="22"/>
          <w:szCs w:val="22"/>
          <w:lang w:val="en-US"/>
        </w:rPr>
        <w:t>/Volumes/gfr/gutenberg/322_AUCHAN-OMNIPUBLISH/20_TUTOS-BRIEF/PDF/</w:t>
      </w:r>
      <w:r w:rsidRPr="095E78CA" w:rsidR="1915B8A8">
        <w:rPr>
          <w:rFonts w:ascii="Aptos" w:hAnsi="Aptos" w:eastAsia="Aptos" w:cs="Aptos"/>
          <w:b w:val="1"/>
          <w:bCs w:val="1"/>
          <w:i w:val="1"/>
          <w:iCs w:val="1"/>
          <w:caps w:val="0"/>
          <w:smallCaps w:val="0"/>
          <w:noProof w:val="0"/>
          <w:color w:val="000000" w:themeColor="text1" w:themeTint="FF" w:themeShade="FF"/>
          <w:sz w:val="22"/>
          <w:szCs w:val="22"/>
          <w:lang w:val="en-US"/>
        </w:rPr>
        <w:t>2_TRACT_PDF HD.pdf</w:t>
      </w:r>
    </w:p>
    <w:p w:rsidR="5959AE37" w:rsidP="095E78CA" w:rsidRDefault="5959AE37" w14:paraId="6AEA09FF" w14:textId="0B07D742">
      <w:pPr>
        <w:pStyle w:val="ListParagraph"/>
        <w:numPr>
          <w:ilvl w:val="0"/>
          <w:numId w:val="20"/>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08B65958" w14:textId="219EDB3C">
      <w:pPr>
        <w:pStyle w:val="ListParagraph"/>
        <w:numPr>
          <w:ilvl w:val="0"/>
          <w:numId w:val="20"/>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couleur (sans RGB, pantonne)</w:t>
      </w:r>
    </w:p>
    <w:p w:rsidR="5959AE37" w:rsidP="095E78CA" w:rsidRDefault="5959AE37" w14:paraId="05CA4AE9" w14:textId="52D15CC5">
      <w:pPr>
        <w:pStyle w:val="ListParagraph"/>
        <w:numPr>
          <w:ilvl w:val="0"/>
          <w:numId w:val="20"/>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Exporter HD selon le profil indiqué dans la fiche technique (attention les profil peuvent être différents selon les versions VL / VC /XS) Déposer dans le flux &gt; Attente Sortie</w:t>
      </w:r>
    </w:p>
    <w:p w:rsidR="5959AE37" w:rsidP="095E78CA" w:rsidRDefault="5959AE37" w14:paraId="2D00A6BF" w14:textId="5D51432E">
      <w:pPr>
        <w:pStyle w:val="ListParagraph"/>
        <w:numPr>
          <w:ilvl w:val="0"/>
          <w:numId w:val="20"/>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Checker visuellement</w:t>
      </w:r>
    </w:p>
    <w:p w:rsidR="5959AE37" w:rsidP="095E78CA" w:rsidRDefault="5959AE37" w14:paraId="5FC19AEA" w14:textId="5A20C397">
      <w:pPr>
        <w:pStyle w:val="ListParagraph"/>
        <w:numPr>
          <w:ilvl w:val="0"/>
          <w:numId w:val="20"/>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RDefault="6730DEEA" w14:paraId="79E49A6C" w14:textId="453AB4CE"/>
    <w:p w:rsidR="5959AE37" w:rsidP="095E78CA" w:rsidRDefault="5959AE37" w14:paraId="18AFFD27" w14:textId="010DCC9F">
      <w:pPr>
        <w:pStyle w:val="TiTRE4"/>
      </w:pPr>
      <w:r w:rsidRPr="095E78CA" w:rsidR="4ED68D07">
        <w:rPr>
          <w:noProof w:val="0"/>
          <w:lang w:val="fr-FR"/>
        </w:rPr>
        <w:t>Assemblage</w:t>
      </w:r>
    </w:p>
    <w:p w:rsidR="6730DEEA" w:rsidRDefault="6730DEEA" w14:paraId="0BB37958" w14:textId="5AF1B1A0"/>
    <w:p w:rsidR="5959AE37" w:rsidP="095E78CA" w:rsidRDefault="5959AE37" w14:paraId="61FC91FE" w14:textId="18557FE2">
      <w:pPr>
        <w:pStyle w:val="ListParagraph"/>
        <w:numPr>
          <w:ilvl w:val="0"/>
          <w:numId w:val="21"/>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5959AE37" w:rsidP="095E78CA" w:rsidRDefault="5959AE37" w14:paraId="26A7C5A0" w14:textId="4638DA08">
      <w:pPr>
        <w:pStyle w:val="ListParagraph"/>
        <w:numPr>
          <w:ilvl w:val="0"/>
          <w:numId w:val="21"/>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Faire l'assemblage par script</w:t>
      </w:r>
    </w:p>
    <w:p w:rsidR="5959AE37" w:rsidP="095E78CA" w:rsidRDefault="5959AE37" w14:paraId="3BEFA351" w14:textId="0A6E98C6">
      <w:pPr>
        <w:pStyle w:val="ListParagraph"/>
        <w:numPr>
          <w:ilvl w:val="0"/>
          <w:numId w:val="21"/>
        </w:numPr>
        <w:spacing w:before="0" w:beforeAutospacing="off" w:after="0" w:afterAutospacing="off"/>
        <w:rPr>
          <w:rFonts w:ascii="Aptos" w:hAnsi="Aptos" w:eastAsia="Aptos" w:cs="Aptos"/>
          <w:b w:val="0"/>
          <w:bCs w:val="0"/>
          <w:noProof w:val="0"/>
          <w:sz w:val="24"/>
          <w:szCs w:val="24"/>
          <w:lang w:val="fr-FR"/>
        </w:rPr>
      </w:pPr>
      <w:r w:rsidRPr="095E78CA" w:rsidR="4ED68D07">
        <w:rPr>
          <w:rFonts w:ascii="Aptos" w:hAnsi="Aptos" w:eastAsia="Aptos" w:cs="Aptos"/>
          <w:b w:val="0"/>
          <w:bCs w:val="0"/>
          <w:noProof w:val="0"/>
          <w:sz w:val="24"/>
          <w:szCs w:val="24"/>
          <w:lang w:val="fr-FR"/>
        </w:rPr>
        <w:t>Indiquer le statut dans le tableau de suivi de tracts</w:t>
      </w:r>
    </w:p>
    <w:p w:rsidR="6730DEEA" w:rsidRDefault="6730DEEA" w14:paraId="37AD295C" w14:textId="33019B1E"/>
    <w:p w:rsidR="6730DEEA" w:rsidP="6730DEEA" w:rsidRDefault="6730DEEA" w14:paraId="40E83749" w14:textId="039156AC">
      <w:pPr>
        <w:spacing w:before="240" w:beforeAutospacing="off" w:after="240" w:afterAutospacing="off"/>
        <w:rPr>
          <w:rFonts w:ascii="Aptos" w:hAnsi="Aptos" w:eastAsia="Aptos" w:cs="Aptos"/>
          <w:noProof w:val="0"/>
          <w:sz w:val="24"/>
          <w:szCs w:val="24"/>
          <w:lang w:val="fr-FR"/>
        </w:rPr>
      </w:pPr>
    </w:p>
    <w:p w:rsidR="2E851478" w:rsidP="2E851478" w:rsidRDefault="2E851478" w14:paraId="1C45495E" w14:textId="16F5C901">
      <w:pPr>
        <w:spacing w:before="240" w:beforeAutospacing="off" w:after="240" w:afterAutospacing="off"/>
      </w:pPr>
    </w:p>
    <w:p w:rsidR="07B2AD56" w:rsidP="2E851478" w:rsidRDefault="07B2AD56" w14:paraId="672BBFEB" w14:textId="7521CBE1">
      <w:pPr>
        <w:pStyle w:val="Heading3"/>
        <w:bidi w:val="0"/>
      </w:pPr>
    </w:p>
    <w:p w:rsidR="07B2AD56" w:rsidP="6730DEEA" w:rsidRDefault="07B2AD56" w14:paraId="26D2546A" w14:textId="44934B15">
      <w:pPr>
        <w:bidi w:val="0"/>
      </w:pPr>
      <w:r>
        <w:br w:type="page"/>
      </w:r>
    </w:p>
    <w:p w:rsidR="07B2AD56" w:rsidP="2E851478" w:rsidRDefault="07B2AD56" w14:paraId="594AE352" w14:textId="62ECFD94">
      <w:pPr>
        <w:pStyle w:val="Heading3"/>
        <w:bidi w:val="0"/>
      </w:pPr>
      <w:r w:rsidR="07B2AD56">
        <w:rPr/>
        <w:t xml:space="preserve">AFFICHES </w:t>
      </w:r>
      <w:r w:rsidR="07B2AD56">
        <w:rPr/>
        <w:t>BOMBES</w:t>
      </w:r>
      <w:r w:rsidR="7C64A4FA">
        <w:rPr/>
        <w:t xml:space="preserve"> (</w:t>
      </w:r>
      <w:r w:rsidR="7C64A4FA">
        <w:rPr/>
        <w:t>print</w:t>
      </w:r>
      <w:r w:rsidR="7C64A4FA">
        <w:rPr/>
        <w:t>)</w:t>
      </w:r>
    </w:p>
    <w:p w:rsidR="253B2A0F" w:rsidP="2E851478" w:rsidRDefault="253B2A0F" w14:paraId="2BA52C5B" w14:textId="3E498B01">
      <w:pPr>
        <w:pStyle w:val="Normal"/>
      </w:pPr>
      <w:r w:rsidR="293B780C">
        <w:rPr/>
        <w:t>Il s’agit</w:t>
      </w:r>
      <w:r w:rsidR="367F89F8">
        <w:rPr/>
        <w:t xml:space="preserve"> d’affiche</w:t>
      </w:r>
      <w:r w:rsidR="7BA2B225">
        <w:rPr/>
        <w:t>s</w:t>
      </w:r>
      <w:r w:rsidR="367F89F8">
        <w:rPr/>
        <w:t xml:space="preserve"> placées dans </w:t>
      </w:r>
      <w:r w:rsidR="271B4BD6">
        <w:rPr/>
        <w:t>les magasins</w:t>
      </w:r>
      <w:r w:rsidR="367F89F8">
        <w:rPr/>
        <w:t xml:space="preserve"> reprenant </w:t>
      </w:r>
      <w:r w:rsidR="326D379E">
        <w:rPr/>
        <w:t>les produits</w:t>
      </w:r>
      <w:r w:rsidR="367F89F8">
        <w:rPr/>
        <w:t xml:space="preserve"> du tract mis en avant</w:t>
      </w:r>
      <w:r>
        <w:br/>
      </w:r>
      <w:r w:rsidR="11AABA4B">
        <w:rPr/>
        <w:t xml:space="preserve">Réalisés sous </w:t>
      </w:r>
      <w:r w:rsidR="4E32998E">
        <w:rPr/>
        <w:t>InDesign</w:t>
      </w:r>
      <w:r w:rsidR="11AABA4B">
        <w:rPr/>
        <w:t xml:space="preserve"> 2025 les livrables sont généralement des PDF HD</w:t>
      </w:r>
    </w:p>
    <w:p w:rsidR="079759B4" w:rsidP="2580D2BF" w:rsidRDefault="079759B4" w14:paraId="071C935A" w14:textId="71876D46">
      <w:pPr>
        <w:pStyle w:val="Normal"/>
        <w:suppressLineNumbers w:val="0"/>
        <w:spacing w:before="240" w:beforeAutospacing="off" w:after="240" w:afterAutospacing="off"/>
        <w:rPr>
          <w:rFonts w:ascii="Aptos" w:hAnsi="Aptos" w:eastAsia="Aptos" w:cs="Aptos"/>
          <w:noProof w:val="0"/>
          <w:sz w:val="24"/>
          <w:szCs w:val="24"/>
          <w:lang w:val="fr-FR"/>
        </w:rPr>
      </w:pPr>
      <w:r w:rsidRPr="095E78CA" w:rsidR="1A999D55">
        <w:rPr>
          <w:b w:val="1"/>
          <w:bCs w:val="1"/>
          <w:color w:val="FFC000"/>
        </w:rPr>
        <w:t>Chart</w:t>
      </w:r>
      <w:r w:rsidRPr="095E78CA" w:rsidR="1A999D55">
        <w:rPr>
          <w:b w:val="1"/>
          <w:bCs w:val="1"/>
          <w:color w:val="FFC000"/>
        </w:rPr>
        <w:t xml:space="preserve">e </w:t>
      </w:r>
      <w:r w:rsidRPr="095E78CA" w:rsidR="1A999D55">
        <w:rPr>
          <w:color w:val="FFC000"/>
        </w:rPr>
        <w:t xml:space="preserve">: </w:t>
      </w:r>
      <w:r w:rsidRPr="095E78CA" w:rsidR="1D323285">
        <w:rPr>
          <w:rFonts w:ascii="Aptos" w:hAnsi="Aptos" w:eastAsia="Aptos" w:cs="Aptos"/>
          <w:noProof w:val="0"/>
          <w:sz w:val="24"/>
          <w:szCs w:val="24"/>
          <w:lang w:val="fr-FR"/>
        </w:rPr>
        <w:t>/</w:t>
      </w:r>
      <w:r w:rsidRPr="095E78CA" w:rsidR="1D323285">
        <w:rPr>
          <w:rFonts w:ascii="Aptos" w:hAnsi="Aptos" w:eastAsia="Aptos" w:cs="Aptos"/>
          <w:noProof w:val="0"/>
          <w:sz w:val="24"/>
          <w:szCs w:val="24"/>
          <w:lang w:val="fr-FR"/>
        </w:rPr>
        <w:t>Volumes/gfr/</w:t>
      </w:r>
      <w:r w:rsidRPr="095E78CA" w:rsidR="28428953">
        <w:rPr>
          <w:rFonts w:ascii="Aptos" w:hAnsi="Aptos" w:eastAsia="Aptos" w:cs="Aptos"/>
          <w:noProof w:val="0"/>
          <w:sz w:val="24"/>
          <w:szCs w:val="24"/>
          <w:lang w:val="fr-FR"/>
        </w:rPr>
        <w:t>gutenberg/</w:t>
      </w:r>
      <w:r w:rsidRPr="095E78CA" w:rsidR="1D323285">
        <w:rPr>
          <w:rFonts w:ascii="Aptos" w:hAnsi="Aptos" w:eastAsia="Aptos" w:cs="Aptos"/>
          <w:noProof w:val="0"/>
          <w:sz w:val="24"/>
          <w:szCs w:val="24"/>
          <w:lang w:val="fr-FR"/>
        </w:rPr>
        <w:t>320_AUCHAN-EDITION/01_CHARTE</w:t>
      </w:r>
      <w:r w:rsidRPr="095E78CA" w:rsidR="1D323285">
        <w:rPr>
          <w:rFonts w:ascii="Aptos" w:hAnsi="Aptos" w:eastAsia="Aptos" w:cs="Aptos"/>
          <w:noProof w:val="0"/>
          <w:sz w:val="24"/>
          <w:szCs w:val="24"/>
          <w:lang w:val="fr-FR"/>
        </w:rPr>
        <w:t xml:space="preserve">/CHARTE </w:t>
      </w:r>
      <w:r w:rsidRPr="095E78CA" w:rsidR="1D323285">
        <w:rPr>
          <w:rFonts w:ascii="Aptos" w:hAnsi="Aptos" w:eastAsia="Aptos" w:cs="Aptos"/>
          <w:noProof w:val="0"/>
          <w:sz w:val="24"/>
          <w:szCs w:val="24"/>
          <w:lang w:val="fr-FR"/>
        </w:rPr>
        <w:t>PRINT/TRACTS/Auchan - Charte tract - vClients (1).pdf</w:t>
      </w:r>
      <w:r w:rsidRPr="095E78CA" w:rsidR="1D323285">
        <w:rPr>
          <w:rFonts w:ascii="Aptos" w:hAnsi="Aptos" w:eastAsia="Aptos" w:cs="Aptos"/>
          <w:b w:val="1"/>
          <w:bCs w:val="1"/>
          <w:noProof w:val="0"/>
          <w:color w:val="FFC000"/>
          <w:sz w:val="24"/>
          <w:szCs w:val="24"/>
          <w:lang w:val="fr-FR"/>
        </w:rPr>
        <w:t xml:space="preserve"> </w:t>
      </w:r>
    </w:p>
    <w:p w:rsidR="079759B4" w:rsidP="2580D2BF" w:rsidRDefault="079759B4" w14:paraId="53215D95" w14:textId="6EAADFED">
      <w:pPr>
        <w:pStyle w:val="Normal"/>
        <w:suppressLineNumbers w:val="0"/>
        <w:bidi w:val="0"/>
        <w:spacing w:before="240" w:beforeAutospacing="off" w:after="240" w:afterAutospacing="off" w:line="279" w:lineRule="auto"/>
        <w:ind w:left="0" w:right="0"/>
        <w:jc w:val="left"/>
        <w:rPr>
          <w:rFonts w:ascii="Aptos" w:hAnsi="Aptos" w:eastAsia="Aptos" w:cs="Aptos"/>
          <w:noProof w:val="0"/>
          <w:sz w:val="24"/>
          <w:szCs w:val="24"/>
          <w:lang w:val="fr-FR"/>
        </w:rPr>
      </w:pPr>
      <w:r w:rsidRPr="095E78CA" w:rsidR="1A999D55">
        <w:rPr>
          <w:rFonts w:ascii="Aptos" w:hAnsi="Aptos" w:eastAsia="Aptos" w:cs="Aptos"/>
          <w:b w:val="1"/>
          <w:bCs w:val="1"/>
          <w:noProof w:val="0"/>
          <w:color w:val="FFC000"/>
          <w:sz w:val="24"/>
          <w:szCs w:val="24"/>
          <w:lang w:val="fr-FR"/>
        </w:rPr>
        <w:t xml:space="preserve">Gabarits </w:t>
      </w:r>
      <w:r w:rsidRPr="095E78CA" w:rsidR="1A999D55">
        <w:rPr>
          <w:rFonts w:ascii="Aptos" w:hAnsi="Aptos" w:eastAsia="Aptos" w:cs="Aptos"/>
          <w:noProof w:val="0"/>
          <w:color w:val="FFC000"/>
          <w:sz w:val="24"/>
          <w:szCs w:val="24"/>
          <w:lang w:val="fr-FR"/>
        </w:rPr>
        <w:t xml:space="preserve">: </w:t>
      </w:r>
      <w:r w:rsidRPr="095E78CA" w:rsidR="52BC088E">
        <w:rPr>
          <w:rFonts w:ascii="Aptos" w:hAnsi="Aptos" w:eastAsia="Aptos" w:cs="Aptos"/>
          <w:noProof w:val="0"/>
          <w:sz w:val="24"/>
          <w:szCs w:val="24"/>
          <w:lang w:val="fr-FR"/>
        </w:rPr>
        <w:t>/Volumes/gfr/</w:t>
      </w:r>
      <w:r w:rsidRPr="095E78CA" w:rsidR="28428953">
        <w:rPr>
          <w:rFonts w:ascii="Aptos" w:hAnsi="Aptos" w:eastAsia="Aptos" w:cs="Aptos"/>
          <w:noProof w:val="0"/>
          <w:sz w:val="24"/>
          <w:szCs w:val="24"/>
          <w:lang w:val="fr-FR"/>
        </w:rPr>
        <w:t>gutenberg/</w:t>
      </w:r>
      <w:r w:rsidRPr="095E78CA" w:rsidR="52BC088E">
        <w:rPr>
          <w:rFonts w:ascii="Aptos" w:hAnsi="Aptos" w:eastAsia="Aptos" w:cs="Aptos"/>
          <w:noProof w:val="0"/>
          <w:sz w:val="24"/>
          <w:szCs w:val="24"/>
          <w:lang w:val="fr-FR"/>
        </w:rPr>
        <w:t>320_AUCHAN-EDITION/02_GABARITS/AFFICHES BOMBE/GAB_AFF PLV BOMBES_80x120_OK.indd</w:t>
      </w:r>
    </w:p>
    <w:p w:rsidR="2E851478" w:rsidP="2E851478" w:rsidRDefault="2E851478" w14:paraId="1218717C" w14:textId="6FBB05C4">
      <w:pPr>
        <w:pStyle w:val="Normal"/>
      </w:pPr>
    </w:p>
    <w:p w:rsidR="07B2AD56" w:rsidP="2E851478" w:rsidRDefault="07B2AD56" w14:paraId="2A7F75F5" w14:textId="11D295FE">
      <w:pPr>
        <w:pStyle w:val="Heading3"/>
      </w:pPr>
    </w:p>
    <w:p w:rsidR="07B2AD56" w:rsidP="6730DEEA" w:rsidRDefault="07B2AD56" w14:paraId="6A398BA3" w14:textId="6FDDEEE5">
      <w:pPr/>
      <w:r>
        <w:br w:type="page"/>
      </w:r>
    </w:p>
    <w:p w:rsidR="07B2AD56" w:rsidP="2E851478" w:rsidRDefault="07B2AD56" w14:paraId="4266A429" w14:textId="6A0AA871">
      <w:pPr>
        <w:pStyle w:val="Heading3"/>
      </w:pPr>
      <w:r w:rsidR="07B2AD56">
        <w:rPr/>
        <w:t>DIGITAL</w:t>
      </w:r>
      <w:r w:rsidR="305F0D77">
        <w:rPr/>
        <w:t xml:space="preserve"> Social Media</w:t>
      </w:r>
      <w:r w:rsidR="4A530AFA">
        <w:rPr/>
        <w:t xml:space="preserve"> (</w:t>
      </w:r>
      <w:r w:rsidR="6EC70003">
        <w:rPr/>
        <w:t>Some</w:t>
      </w:r>
      <w:r w:rsidR="4A530AFA">
        <w:rPr/>
        <w:t>)</w:t>
      </w:r>
    </w:p>
    <w:p w:rsidR="476C10AD" w:rsidP="2E851478" w:rsidRDefault="476C10AD" w14:paraId="4A58C01B" w14:textId="39F2A99D">
      <w:pPr>
        <w:pStyle w:val="Normal"/>
        <w:suppressLineNumbers w:val="0"/>
        <w:bidi w:val="0"/>
        <w:spacing w:before="0" w:beforeAutospacing="off" w:after="160" w:afterAutospacing="off" w:line="279" w:lineRule="auto"/>
        <w:ind w:left="0" w:right="0"/>
        <w:jc w:val="left"/>
      </w:pPr>
      <w:r w:rsidR="476C10AD">
        <w:rPr/>
        <w:t>Il s’agit des dossier</w:t>
      </w:r>
      <w:r w:rsidR="0CA767FE">
        <w:rPr/>
        <w:t>s</w:t>
      </w:r>
      <w:r w:rsidR="476C10AD">
        <w:rPr/>
        <w:t xml:space="preserve"> Social Media (SOME) qui sont </w:t>
      </w:r>
      <w:r w:rsidR="476C10AD">
        <w:rPr/>
        <w:t>des support</w:t>
      </w:r>
      <w:r w:rsidR="6BFC23CB">
        <w:rPr/>
        <w:t>s</w:t>
      </w:r>
      <w:r w:rsidR="476C10AD">
        <w:rPr/>
        <w:t xml:space="preserve"> pour les </w:t>
      </w:r>
      <w:r w:rsidR="082065DC">
        <w:rPr/>
        <w:t>réseaux</w:t>
      </w:r>
      <w:r w:rsidR="476C10AD">
        <w:rPr/>
        <w:t xml:space="preserve"> sociaux (</w:t>
      </w:r>
      <w:r w:rsidR="476C10AD">
        <w:rPr/>
        <w:t>facebook</w:t>
      </w:r>
      <w:r w:rsidR="476C10AD">
        <w:rPr/>
        <w:t xml:space="preserve">, </w:t>
      </w:r>
      <w:r w:rsidR="476C10AD">
        <w:rPr/>
        <w:t>instagram</w:t>
      </w:r>
      <w:r w:rsidR="476C10AD">
        <w:rPr/>
        <w:t xml:space="preserve">, </w:t>
      </w:r>
      <w:r w:rsidR="476C10AD">
        <w:rPr/>
        <w:t>snapchat</w:t>
      </w:r>
      <w:r w:rsidR="476C10AD">
        <w:rPr/>
        <w:t>) et pour les annonces google</w:t>
      </w:r>
      <w:r>
        <w:br/>
      </w:r>
      <w:r w:rsidR="1D9EC3C6">
        <w:rPr/>
        <w:t xml:space="preserve">Réalisés sous </w:t>
      </w:r>
      <w:r w:rsidR="1D9EC3C6">
        <w:rPr/>
        <w:t>indesign</w:t>
      </w:r>
      <w:r w:rsidR="1D9EC3C6">
        <w:rPr/>
        <w:t xml:space="preserve"> 2025 les livrables sont généralement des JPEG ou PNG</w:t>
      </w:r>
    </w:p>
    <w:p w:rsidR="473B4E3E" w:rsidP="2E851478" w:rsidRDefault="473B4E3E" w14:paraId="43F329F7" w14:textId="365DFC53">
      <w:pPr>
        <w:spacing w:before="240" w:beforeAutospacing="off" w:after="240" w:afterAutospacing="off"/>
        <w:rPr>
          <w:rFonts w:ascii="Aptos" w:hAnsi="Aptos" w:eastAsia="Aptos" w:cs="Aptos"/>
          <w:noProof w:val="0"/>
          <w:sz w:val="24"/>
          <w:szCs w:val="24"/>
          <w:lang w:val="fr-FR"/>
        </w:rPr>
      </w:pPr>
      <w:r w:rsidRPr="095E78CA" w:rsidR="0B7413D6">
        <w:rPr>
          <w:b w:val="1"/>
          <w:bCs w:val="1"/>
          <w:color w:val="FFC000"/>
        </w:rPr>
        <w:t xml:space="preserve">Charte </w:t>
      </w:r>
      <w:r w:rsidRPr="095E78CA" w:rsidR="0B7413D6">
        <w:rPr>
          <w:color w:val="FFC000"/>
        </w:rPr>
        <w:t>:</w:t>
      </w:r>
      <w:r w:rsidRPr="095E78CA" w:rsidR="0B7413D6">
        <w:rPr>
          <w:rFonts w:ascii="Aptos" w:hAnsi="Aptos" w:eastAsia="Aptos" w:cs="Aptos"/>
          <w:noProof w:val="0"/>
          <w:color w:val="FFC000"/>
          <w:sz w:val="24"/>
          <w:szCs w:val="24"/>
          <w:lang w:val="fr-FR"/>
        </w:rPr>
        <w:t xml:space="preserve"> </w:t>
      </w:r>
      <w:r w:rsidRPr="095E78CA" w:rsidR="0B7413D6">
        <w:rPr>
          <w:rFonts w:ascii="Aptos" w:hAnsi="Aptos" w:eastAsia="Aptos" w:cs="Aptos"/>
          <w:noProof w:val="0"/>
          <w:sz w:val="24"/>
          <w:szCs w:val="24"/>
          <w:lang w:val="fr-FR"/>
        </w:rPr>
        <w:t>/Volumes/</w:t>
      </w:r>
      <w:r w:rsidRPr="095E78CA" w:rsidR="0B7413D6">
        <w:rPr>
          <w:rFonts w:ascii="Aptos" w:hAnsi="Aptos" w:eastAsia="Aptos" w:cs="Aptos"/>
          <w:noProof w:val="0"/>
          <w:sz w:val="24"/>
          <w:szCs w:val="24"/>
          <w:lang w:val="fr-FR"/>
        </w:rPr>
        <w:t>gfr</w:t>
      </w:r>
      <w:r w:rsidRPr="095E78CA" w:rsidR="0B7413D6">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28428953">
        <w:rPr>
          <w:rFonts w:ascii="Aptos" w:hAnsi="Aptos" w:eastAsia="Aptos" w:cs="Aptos"/>
          <w:noProof w:val="0"/>
          <w:sz w:val="24"/>
          <w:szCs w:val="24"/>
          <w:lang w:val="fr-FR"/>
        </w:rPr>
        <w:t>/</w:t>
      </w:r>
      <w:r w:rsidRPr="095E78CA" w:rsidR="0B7413D6">
        <w:rPr>
          <w:rFonts w:ascii="Aptos" w:hAnsi="Aptos" w:eastAsia="Aptos" w:cs="Aptos"/>
          <w:noProof w:val="0"/>
          <w:sz w:val="24"/>
          <w:szCs w:val="24"/>
          <w:lang w:val="fr-FR"/>
        </w:rPr>
        <w:t>320_AUCHAN-EDITION/01_CHARTE/CHARTE DIGITAL</w:t>
      </w:r>
      <w:r>
        <w:br/>
      </w:r>
      <w:r w:rsidRPr="095E78CA" w:rsidR="0B7413D6">
        <w:rPr>
          <w:rFonts w:ascii="Aptos" w:hAnsi="Aptos" w:eastAsia="Aptos" w:cs="Aptos"/>
          <w:b w:val="1"/>
          <w:bCs w:val="1"/>
          <w:noProof w:val="0"/>
          <w:color w:val="FFC000"/>
          <w:sz w:val="24"/>
          <w:szCs w:val="24"/>
          <w:lang w:val="fr-FR"/>
        </w:rPr>
        <w:t xml:space="preserve">Gabarits </w:t>
      </w:r>
      <w:r w:rsidRPr="095E78CA" w:rsidR="0B7413D6">
        <w:rPr>
          <w:color w:val="FFC000"/>
        </w:rPr>
        <w:t>:</w:t>
      </w:r>
      <w:r w:rsidR="0B7413D6">
        <w:rPr/>
        <w:t xml:space="preserve"> NC</w:t>
      </w:r>
    </w:p>
    <w:p w:rsidR="6FEA4DAF" w:rsidP="095E78CA" w:rsidRDefault="6FEA4DAF" w14:paraId="30A486E6" w14:textId="57D63ACA">
      <w:pPr>
        <w:pStyle w:val="Heading3"/>
      </w:pPr>
      <w:r w:rsidRPr="095E78CA" w:rsidR="0054E69E">
        <w:rPr>
          <w:noProof w:val="0"/>
          <w:lang w:val="fr-FR"/>
        </w:rPr>
        <w:t>Prise en charge  </w:t>
      </w:r>
    </w:p>
    <w:p w:rsidR="6FEA4DAF" w:rsidP="095E78CA" w:rsidRDefault="6FEA4DAF" w14:paraId="052B311F" w14:textId="1045C6C3">
      <w:pPr>
        <w:pStyle w:val="TiTRE4"/>
      </w:pPr>
      <w:r w:rsidRPr="095E78CA" w:rsidR="0054E69E">
        <w:rPr>
          <w:noProof w:val="0"/>
          <w:lang w:val="fr-FR"/>
        </w:rPr>
        <w:t>ANALYSE DU BRIEF</w:t>
      </w:r>
    </w:p>
    <w:p w:rsidR="6FEA4DAF" w:rsidP="6730DEEA" w:rsidRDefault="6FEA4DAF" w14:paraId="2A2CE5F4" w14:textId="71115755">
      <w:pPr>
        <w:spacing w:before="240" w:beforeAutospacing="off" w:after="240" w:afterAutospacing="off"/>
      </w:pPr>
      <w:r w:rsidRPr="095E78CA" w:rsidR="0054E69E">
        <w:rPr>
          <w:rFonts w:ascii="Aptos" w:hAnsi="Aptos" w:eastAsia="Aptos" w:cs="Aptos"/>
          <w:noProof w:val="0"/>
          <w:sz w:val="24"/>
          <w:szCs w:val="24"/>
          <w:lang w:val="fr-FR"/>
        </w:rPr>
        <w:t>Le brief est déposé dans le tableau par le CDP Il faut s’assurer que : Le brief est au planning </w:t>
      </w:r>
      <w:r w:rsidRPr="095E78CA" w:rsidR="41C466F1">
        <w:rPr>
          <w:rFonts w:ascii="Aptos" w:hAnsi="Aptos" w:eastAsia="Aptos" w:cs="Aptos"/>
          <w:noProof w:val="0"/>
          <w:sz w:val="24"/>
          <w:szCs w:val="24"/>
          <w:lang w:val="fr-FR"/>
        </w:rPr>
        <w:t xml:space="preserve"> </w:t>
      </w:r>
      <w:r w:rsidRPr="095E78CA" w:rsidR="0054E69E">
        <w:rPr>
          <w:rFonts w:ascii="Aptos" w:hAnsi="Aptos" w:eastAsia="Aptos" w:cs="Aptos"/>
          <w:noProof w:val="0"/>
          <w:sz w:val="24"/>
          <w:szCs w:val="24"/>
          <w:lang w:val="fr-FR"/>
        </w:rPr>
        <w:t xml:space="preserve">S’il ne l’est pas il faut vérifier que sa prise en charge ne pénalise pas les autres briefs. Le brief est complet S’il ne l’est pas il faut mettre en </w:t>
      </w:r>
      <w:r w:rsidRPr="095E78CA" w:rsidR="0054E69E">
        <w:rPr>
          <w:rFonts w:ascii="Aptos" w:hAnsi="Aptos" w:eastAsia="Aptos" w:cs="Aptos"/>
          <w:noProof w:val="0"/>
          <w:sz w:val="24"/>
          <w:szCs w:val="24"/>
          <w:lang w:val="fr-FR"/>
        </w:rPr>
        <w:t>stand by</w:t>
      </w:r>
      <w:r w:rsidRPr="095E78CA" w:rsidR="0054E69E">
        <w:rPr>
          <w:rFonts w:ascii="Aptos" w:hAnsi="Aptos" w:eastAsia="Aptos" w:cs="Aptos"/>
          <w:noProof w:val="0"/>
          <w:sz w:val="24"/>
          <w:szCs w:val="24"/>
          <w:lang w:val="fr-FR"/>
        </w:rPr>
        <w:t xml:space="preserve"> et demander le complément dans la colonne commentaire Le brief est clair S’il ne l’est pas il faut mettre en stand-by et demander </w:t>
      </w:r>
      <w:r w:rsidRPr="095E78CA" w:rsidR="0054E69E">
        <w:rPr>
          <w:rFonts w:ascii="Aptos" w:hAnsi="Aptos" w:eastAsia="Aptos" w:cs="Aptos"/>
          <w:noProof w:val="0"/>
          <w:sz w:val="24"/>
          <w:szCs w:val="24"/>
          <w:lang w:val="fr-FR"/>
        </w:rPr>
        <w:t>des précision</w:t>
      </w:r>
      <w:r w:rsidRPr="095E78CA" w:rsidR="0054E69E">
        <w:rPr>
          <w:rFonts w:ascii="Aptos" w:hAnsi="Aptos" w:eastAsia="Aptos" w:cs="Aptos"/>
          <w:noProof w:val="0"/>
          <w:sz w:val="24"/>
          <w:szCs w:val="24"/>
          <w:lang w:val="fr-FR"/>
        </w:rPr>
        <w:t xml:space="preserve"> par mail au CDP + coordinateur Le délais peut être tenu Si ce n’est pas possible il faut demander un </w:t>
      </w:r>
      <w:r w:rsidRPr="095E78CA" w:rsidR="0054E69E">
        <w:rPr>
          <w:rFonts w:ascii="Aptos" w:hAnsi="Aptos" w:eastAsia="Aptos" w:cs="Aptos"/>
          <w:noProof w:val="0"/>
          <w:sz w:val="24"/>
          <w:szCs w:val="24"/>
          <w:lang w:val="fr-FR"/>
        </w:rPr>
        <w:t>delais</w:t>
      </w:r>
      <w:r w:rsidRPr="095E78CA" w:rsidR="0054E69E">
        <w:rPr>
          <w:rFonts w:ascii="Aptos" w:hAnsi="Aptos" w:eastAsia="Aptos" w:cs="Aptos"/>
          <w:noProof w:val="0"/>
          <w:sz w:val="24"/>
          <w:szCs w:val="24"/>
          <w:lang w:val="fr-FR"/>
        </w:rPr>
        <w:t xml:space="preserve"> au CDP. La nomenclature est dispo.</w:t>
      </w:r>
    </w:p>
    <w:p w:rsidR="6FEA4DAF" w:rsidP="6730DEEA" w:rsidRDefault="6FEA4DAF" w14:paraId="7EBA8E49" w14:textId="78C778B3">
      <w:pPr>
        <w:spacing w:before="240" w:beforeAutospacing="off" w:after="240" w:afterAutospacing="off"/>
      </w:pPr>
      <w:r w:rsidRPr="6730DEEA" w:rsidR="6FEA4DAF">
        <w:rPr>
          <w:rFonts w:ascii="Aptos" w:hAnsi="Aptos" w:eastAsia="Aptos" w:cs="Aptos"/>
          <w:noProof w:val="0"/>
          <w:sz w:val="24"/>
          <w:szCs w:val="24"/>
          <w:lang w:val="fr-FR"/>
        </w:rPr>
        <w:t xml:space="preserve">Si tout est ok il faut mettre le brief en “en cours de prod” Nomenclature  Respecter la nomenclature easyhub Charte  Figma  Charte : /Volumes/gfr/gutenberg/320_AUCHAN-EDITION/01_CHARTE/CHARTE DIGITAL </w:t>
      </w:r>
    </w:p>
    <w:p w:rsidR="6FEA4DAF" w:rsidP="6730DEEA" w:rsidRDefault="6FEA4DAF" w14:paraId="04C5DC99" w14:textId="16D85AD7">
      <w:pPr>
        <w:spacing w:before="240" w:beforeAutospacing="off" w:after="240" w:afterAutospacing="off"/>
      </w:pPr>
      <w:r w:rsidRPr="095E78CA" w:rsidR="0054E69E">
        <w:rPr>
          <w:rFonts w:ascii="Aptos" w:hAnsi="Aptos" w:eastAsia="Aptos" w:cs="Aptos"/>
          <w:b w:val="1"/>
          <w:bCs w:val="1"/>
          <w:noProof w:val="0"/>
          <w:color w:val="FFC000"/>
          <w:sz w:val="24"/>
          <w:szCs w:val="24"/>
          <w:lang w:val="fr-FR"/>
        </w:rPr>
        <w:t>Gabarits :</w:t>
      </w:r>
      <w:r w:rsidRPr="095E78CA" w:rsidR="0054E69E">
        <w:rPr>
          <w:rFonts w:ascii="Aptos" w:hAnsi="Aptos" w:eastAsia="Aptos" w:cs="Aptos"/>
          <w:noProof w:val="0"/>
          <w:sz w:val="24"/>
          <w:szCs w:val="24"/>
          <w:lang w:val="fr-FR"/>
        </w:rPr>
        <w:t xml:space="preserve"> </w:t>
      </w:r>
      <w:hyperlink r:id="R801e13c1883340ec">
        <w:r w:rsidRPr="095E78CA" w:rsidR="0054E69E">
          <w:rPr>
            <w:rStyle w:val="Hyperlink"/>
            <w:rFonts w:ascii="Aptos" w:hAnsi="Aptos" w:eastAsia="Aptos" w:cs="Aptos"/>
            <w:noProof w:val="0"/>
            <w:sz w:val="24"/>
            <w:szCs w:val="24"/>
            <w:lang w:val="fr-FR"/>
          </w:rPr>
          <w:t>https://www.figma.com/design/ypWeN8hVIbndm0xsdXz16q/ECHANGE_Myl%C3%A8ne?node-id=1357-17308</w:t>
        </w:r>
      </w:hyperlink>
      <w:r w:rsidRPr="095E78CA" w:rsidR="0054E69E">
        <w:rPr>
          <w:rFonts w:ascii="Aptos" w:hAnsi="Aptos" w:eastAsia="Aptos" w:cs="Aptos"/>
          <w:noProof w:val="0"/>
          <w:sz w:val="24"/>
          <w:szCs w:val="24"/>
          <w:lang w:val="fr-FR"/>
        </w:rPr>
        <w:t xml:space="preserve"> </w:t>
      </w:r>
    </w:p>
    <w:p w:rsidR="6FEA4DAF" w:rsidP="6730DEEA" w:rsidRDefault="6FEA4DAF" w14:paraId="3942092E" w14:textId="45B4D54D">
      <w:pPr>
        <w:spacing w:before="240" w:beforeAutospacing="off" w:after="240" w:afterAutospacing="off"/>
      </w:pPr>
      <w:r w:rsidRPr="095E78CA" w:rsidR="0054E69E">
        <w:rPr>
          <w:rFonts w:ascii="Aptos" w:hAnsi="Aptos" w:eastAsia="Aptos" w:cs="Aptos"/>
          <w:b w:val="1"/>
          <w:bCs w:val="1"/>
          <w:noProof w:val="0"/>
          <w:color w:val="FFC000"/>
          <w:sz w:val="24"/>
          <w:szCs w:val="24"/>
          <w:lang w:val="fr-FR"/>
        </w:rPr>
        <w:t xml:space="preserve">Format, fichier et poids selon contraintes techniques: </w:t>
      </w:r>
      <w:r w:rsidRPr="095E78CA" w:rsidR="0054E69E">
        <w:rPr>
          <w:rFonts w:ascii="Aptos" w:hAnsi="Aptos" w:eastAsia="Aptos" w:cs="Aptos"/>
          <w:noProof w:val="0"/>
          <w:sz w:val="24"/>
          <w:szCs w:val="24"/>
          <w:lang w:val="fr-FR"/>
        </w:rPr>
        <w:t>'/Volumes/gfr/gutenberg/320_AUCHAN-EDITION/01_CHARTE/CHARTE DIGITAL/DIGITAL/ContraintesTechniques_DIGITAL.xlsx' Livraison EasyHUB  Les fichiers sont déposés dans livrables avec les bons noms et le bon numéro de version. Les anciens fichiers livrables sont écrasés ou supprimés. Les fichiers sont COPIÉS/COLLÉS dans EasyHUB (les fichiers restent aussi dans livbrables)</w:t>
      </w:r>
    </w:p>
    <w:p w:rsidR="6730DEEA" w:rsidP="6730DEEA" w:rsidRDefault="6730DEEA" w14:paraId="1241425C" w14:textId="5021C665">
      <w:pPr>
        <w:spacing w:before="240" w:beforeAutospacing="off" w:after="240" w:afterAutospacing="off"/>
      </w:pPr>
    </w:p>
    <w:p w:rsidR="2E851478" w:rsidP="2E851478" w:rsidRDefault="2E851478" w14:paraId="3D486961" w14:textId="0FBAA19B">
      <w:pPr>
        <w:pStyle w:val="Normal"/>
      </w:pPr>
    </w:p>
    <w:p w:rsidR="1D9EC3C6" w:rsidP="2E851478" w:rsidRDefault="1D9EC3C6" w14:paraId="0BD10E36" w14:textId="53CD0DF8">
      <w:pPr>
        <w:pStyle w:val="Heading3"/>
      </w:pPr>
      <w:r w:rsidR="1D9EC3C6">
        <w:rPr/>
        <w:t xml:space="preserve">CRM/FID </w:t>
      </w:r>
      <w:r w:rsidR="19BE859E">
        <w:rPr/>
        <w:t>e-</w:t>
      </w:r>
      <w:r w:rsidR="19BE859E">
        <w:rPr/>
        <w:t>mails</w:t>
      </w:r>
      <w:r w:rsidR="0143990B">
        <w:rPr/>
        <w:t xml:space="preserve"> </w:t>
      </w:r>
      <w:r w:rsidR="19BE859E">
        <w:rPr/>
        <w:t>Design</w:t>
      </w:r>
      <w:r w:rsidR="19BE859E">
        <w:rPr/>
        <w:t xml:space="preserve"> </w:t>
      </w:r>
    </w:p>
    <w:p w:rsidR="6730DEEA" w:rsidP="6730DEEA" w:rsidRDefault="6730DEEA" w14:paraId="1EDD7AF3" w14:textId="0CECB109">
      <w:pPr>
        <w:pStyle w:val="Normal"/>
      </w:pPr>
    </w:p>
    <w:p w:rsidR="67AEAD1F" w:rsidP="2E851478" w:rsidRDefault="67AEAD1F" w14:paraId="6FA150F8" w14:textId="6C75AACD">
      <w:pPr>
        <w:pStyle w:val="Normal"/>
      </w:pPr>
      <w:r w:rsidR="67AEAD1F">
        <w:rPr/>
        <w:t xml:space="preserve">Il s’agit de faire l’intégration </w:t>
      </w:r>
      <w:r w:rsidR="67AEAD1F">
        <w:rPr/>
        <w:t>d’e</w:t>
      </w:r>
      <w:r w:rsidR="6749194E">
        <w:rPr/>
        <w:t>-</w:t>
      </w:r>
      <w:r w:rsidR="67AEAD1F">
        <w:rPr/>
        <w:t>mail</w:t>
      </w:r>
      <w:r w:rsidR="67AEAD1F">
        <w:rPr/>
        <w:t xml:space="preserve"> promotionnels</w:t>
      </w:r>
    </w:p>
    <w:p w:rsidR="6C7516C3" w:rsidP="2E851478" w:rsidRDefault="6C7516C3" w14:paraId="2B2A0AEB" w14:textId="3926960A">
      <w:pPr>
        <w:pStyle w:val="Normal"/>
        <w:spacing w:before="240" w:beforeAutospacing="off" w:after="240" w:afterAutospacing="off"/>
        <w:rPr>
          <w:rFonts w:ascii="Aptos" w:hAnsi="Aptos" w:eastAsia="Aptos" w:cs="Aptos"/>
          <w:noProof w:val="0"/>
          <w:sz w:val="24"/>
          <w:szCs w:val="24"/>
          <w:lang w:val="fr-FR"/>
        </w:rPr>
      </w:pPr>
      <w:r w:rsidRPr="095E78CA" w:rsidR="08D945DB">
        <w:rPr>
          <w:b w:val="1"/>
          <w:bCs w:val="1"/>
          <w:color w:val="FFC000"/>
        </w:rPr>
        <w:t xml:space="preserve">Design </w:t>
      </w:r>
      <w:r w:rsidRPr="095E78CA" w:rsidR="08D945DB">
        <w:rPr>
          <w:b w:val="1"/>
          <w:bCs w:val="1"/>
          <w:color w:val="FFC000"/>
        </w:rPr>
        <w:t>:</w:t>
      </w:r>
      <w:r w:rsidR="08D945DB">
        <w:rPr/>
        <w:t xml:space="preserve">  réa</w:t>
      </w:r>
      <w:r w:rsidR="08D945DB">
        <w:rPr/>
        <w:t>lisé s</w:t>
      </w:r>
      <w:r w:rsidR="08D945DB">
        <w:rPr/>
        <w:t xml:space="preserve">ous </w:t>
      </w:r>
      <w:r w:rsidR="08D945DB">
        <w:rPr/>
        <w:t>Fig</w:t>
      </w:r>
      <w:r w:rsidR="08D945DB">
        <w:rPr/>
        <w:t>ma</w:t>
      </w:r>
      <w:r w:rsidR="08D945DB">
        <w:rPr/>
        <w:t xml:space="preserve"> et livré </w:t>
      </w:r>
      <w:r w:rsidR="08D945DB">
        <w:rPr/>
        <w:t>en jpeg</w:t>
      </w:r>
      <w:r>
        <w:br/>
      </w:r>
      <w:r w:rsidRPr="095E78CA" w:rsidR="798C66FC">
        <w:rPr>
          <w:b w:val="1"/>
          <w:bCs w:val="1"/>
          <w:color w:val="FFC000"/>
        </w:rPr>
        <w:t>I</w:t>
      </w:r>
      <w:r w:rsidRPr="095E78CA" w:rsidR="798C66FC">
        <w:rPr>
          <w:b w:val="1"/>
          <w:bCs w:val="1"/>
          <w:color w:val="FFC000"/>
        </w:rPr>
        <w:t>ntégration HTML :</w:t>
      </w:r>
      <w:r w:rsidRPr="095E78CA" w:rsidR="798C66FC">
        <w:rPr>
          <w:b w:val="1"/>
          <w:bCs w:val="1"/>
        </w:rPr>
        <w:t xml:space="preserve"> </w:t>
      </w:r>
      <w:r w:rsidR="798C66FC">
        <w:rPr/>
        <w:t>réalisé avec un IDE et livrer sous forme de dossier</w:t>
      </w:r>
      <w:r>
        <w:br/>
      </w:r>
      <w:r w:rsidRPr="095E78CA" w:rsidR="26AF7F39">
        <w:rPr>
          <w:b w:val="1"/>
          <w:bCs w:val="1"/>
          <w:color w:val="FFC000"/>
        </w:rPr>
        <w:t xml:space="preserve">Charte </w:t>
      </w:r>
      <w:r w:rsidRPr="095E78CA" w:rsidR="26AF7F39">
        <w:rPr>
          <w:color w:val="FFC000"/>
        </w:rPr>
        <w:t>:</w:t>
      </w:r>
      <w:r w:rsidRPr="095E78CA" w:rsidR="26AF7F39">
        <w:rPr>
          <w:rFonts w:ascii="Aptos" w:hAnsi="Aptos" w:eastAsia="Aptos" w:cs="Aptos"/>
          <w:noProof w:val="0"/>
          <w:sz w:val="24"/>
          <w:szCs w:val="24"/>
          <w:lang w:val="fr-FR"/>
        </w:rPr>
        <w:t xml:space="preserve"> /Volumes/</w:t>
      </w:r>
      <w:r w:rsidRPr="095E78CA" w:rsidR="26AF7F39">
        <w:rPr>
          <w:rFonts w:ascii="Aptos" w:hAnsi="Aptos" w:eastAsia="Aptos" w:cs="Aptos"/>
          <w:noProof w:val="0"/>
          <w:sz w:val="24"/>
          <w:szCs w:val="24"/>
          <w:lang w:val="fr-FR"/>
        </w:rPr>
        <w:t>gfr</w:t>
      </w:r>
      <w:r w:rsidRPr="095E78CA" w:rsidR="26AF7F39">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26AF7F39">
        <w:rPr>
          <w:rFonts w:ascii="Aptos" w:hAnsi="Aptos" w:eastAsia="Aptos" w:cs="Aptos"/>
          <w:noProof w:val="0"/>
          <w:sz w:val="24"/>
          <w:szCs w:val="24"/>
          <w:lang w:val="fr-FR"/>
        </w:rPr>
        <w:t>320_AUCHAN-EDITION/01_CHARTE/CHARTE DIGITAL</w:t>
      </w:r>
      <w:r>
        <w:br/>
      </w:r>
      <w:r w:rsidRPr="095E78CA" w:rsidR="1057663A">
        <w:rPr>
          <w:rFonts w:ascii="Aptos" w:hAnsi="Aptos" w:eastAsia="Aptos" w:cs="Aptos"/>
          <w:b w:val="1"/>
          <w:bCs w:val="1"/>
          <w:noProof w:val="0"/>
          <w:color w:val="FFC000"/>
          <w:sz w:val="24"/>
          <w:szCs w:val="24"/>
          <w:lang w:val="fr-FR"/>
        </w:rPr>
        <w:t xml:space="preserve">Gabarits </w:t>
      </w:r>
      <w:r w:rsidRPr="095E78CA" w:rsidR="1057663A">
        <w:rPr>
          <w:color w:val="FFC000"/>
        </w:rPr>
        <w:t xml:space="preserve">: </w:t>
      </w:r>
      <w:r w:rsidRPr="095E78CA" w:rsidR="1057663A">
        <w:rPr>
          <w:rFonts w:ascii="Aptos" w:hAnsi="Aptos" w:eastAsia="Aptos" w:cs="Aptos"/>
          <w:noProof w:val="0"/>
          <w:sz w:val="24"/>
          <w:szCs w:val="24"/>
          <w:lang w:val="fr-FR"/>
        </w:rPr>
        <w:t>/Volumes/</w:t>
      </w:r>
      <w:r w:rsidRPr="095E78CA" w:rsidR="1057663A">
        <w:rPr>
          <w:rFonts w:ascii="Aptos" w:hAnsi="Aptos" w:eastAsia="Aptos" w:cs="Aptos"/>
          <w:noProof w:val="0"/>
          <w:sz w:val="24"/>
          <w:szCs w:val="24"/>
          <w:lang w:val="fr-FR"/>
        </w:rPr>
        <w:t>gfr</w:t>
      </w:r>
      <w:r w:rsidRPr="095E78CA" w:rsidR="1057663A">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1057663A">
        <w:rPr>
          <w:rFonts w:ascii="Aptos" w:hAnsi="Aptos" w:eastAsia="Aptos" w:cs="Aptos"/>
          <w:noProof w:val="0"/>
          <w:sz w:val="24"/>
          <w:szCs w:val="24"/>
          <w:lang w:val="fr-FR"/>
        </w:rPr>
        <w:t xml:space="preserve">320_AUCHAN-EDITION/01_CHARTE/CHARTE DIGITA /AUCHAN - DESIGN SYSTEM </w:t>
      </w:r>
      <w:r w:rsidRPr="095E78CA" w:rsidR="1057663A">
        <w:rPr>
          <w:rFonts w:ascii="Aptos" w:hAnsi="Aptos" w:eastAsia="Aptos" w:cs="Aptos"/>
          <w:noProof w:val="0"/>
          <w:sz w:val="24"/>
          <w:szCs w:val="24"/>
          <w:lang w:val="fr-FR"/>
        </w:rPr>
        <w:t>EMAILS</w:t>
      </w:r>
      <w:r w:rsidRPr="095E78CA" w:rsidR="1057663A">
        <w:rPr>
          <w:rFonts w:ascii="Aptos" w:hAnsi="Aptos" w:eastAsia="Aptos" w:cs="Aptos"/>
          <w:noProof w:val="0"/>
          <w:sz w:val="24"/>
          <w:szCs w:val="24"/>
          <w:lang w:val="fr-FR"/>
        </w:rPr>
        <w:t xml:space="preserve"> - 28_05_2025</w:t>
      </w:r>
      <w:r>
        <w:br/>
      </w:r>
      <w:r w:rsidRPr="095E78CA" w:rsidR="1DCD1203">
        <w:rPr>
          <w:rFonts w:ascii="Aptos" w:hAnsi="Aptos" w:eastAsia="Aptos" w:cs="Aptos"/>
          <w:noProof w:val="0"/>
          <w:sz w:val="24"/>
          <w:szCs w:val="24"/>
          <w:lang w:val="fr-FR"/>
        </w:rPr>
        <w:t>(dans les dernières pages du PDF)</w:t>
      </w:r>
    </w:p>
    <w:p w:rsidR="18F94278" w:rsidP="095E78CA" w:rsidRDefault="18F94278" w14:paraId="7398751D" w14:textId="688C28D8">
      <w:pPr>
        <w:pStyle w:val="Heading4"/>
        <w:rPr>
          <w:b w:val="1"/>
          <w:bCs w:val="1"/>
          <w:i w:val="0"/>
          <w:iCs w:val="0"/>
          <w:noProof w:val="0"/>
          <w:sz w:val="40"/>
          <w:szCs w:val="40"/>
          <w:lang w:val="fr-FR"/>
        </w:rPr>
      </w:pPr>
      <w:r w:rsidRPr="095E78CA" w:rsidR="18F94278">
        <w:rPr>
          <w:noProof w:val="0"/>
          <w:lang w:val="fr-FR"/>
        </w:rPr>
        <w:t>Prise en charge</w:t>
      </w:r>
    </w:p>
    <w:p w:rsidR="18F94278" w:rsidP="095E78CA" w:rsidRDefault="18F94278" w14:paraId="635E38E6" w14:textId="31D31929">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095E78CA" w:rsidR="18F94278">
        <w:rPr>
          <w:rStyle w:val="Heading5Char"/>
          <w:noProof w:val="0"/>
          <w:lang w:val="fr-FR"/>
        </w:rPr>
        <w:t>ANALYSE DU BRIEF</w:t>
      </w:r>
      <w:r>
        <w:br/>
      </w:r>
      <w:r w:rsidRPr="095E78CA" w:rsidR="18F94278">
        <w:rPr>
          <w:noProof w:val="0"/>
          <w:lang w:val="fr-FR"/>
        </w:rPr>
        <w:t xml:space="preserve"> Le brief est déposé dans le tableau par le CDP</w:t>
      </w:r>
      <w:r>
        <w:br/>
      </w:r>
      <w:r w:rsidRPr="095E78CA" w:rsidR="18F94278">
        <w:rPr>
          <w:noProof w:val="0"/>
          <w:lang w:val="fr-FR"/>
        </w:rPr>
        <w:t xml:space="preserve"> Il faut s’assurer que :</w:t>
      </w:r>
      <w:r>
        <w:br/>
      </w:r>
      <w:r w:rsidRPr="095E78CA" w:rsidR="18F94278">
        <w:rPr>
          <w:noProof w:val="0"/>
          <w:lang w:val="fr-FR"/>
        </w:rPr>
        <w:t xml:space="preserve"> • Le brief est au planning</w:t>
      </w:r>
      <w:r>
        <w:br/>
      </w:r>
      <w:r w:rsidRPr="095E78CA" w:rsidR="18F94278">
        <w:rPr>
          <w:noProof w:val="0"/>
          <w:lang w:val="fr-FR"/>
        </w:rPr>
        <w:t xml:space="preserve"> S’il ne l’est pas il faut vérifier que sa prise en charge ne pénalise pas les autres briefs.</w:t>
      </w:r>
      <w:r>
        <w:br/>
      </w:r>
      <w:r w:rsidRPr="095E78CA" w:rsidR="18F94278">
        <w:rPr>
          <w:noProof w:val="0"/>
          <w:lang w:val="fr-FR"/>
        </w:rPr>
        <w:t xml:space="preserve"> • Le brief est complet</w:t>
      </w:r>
      <w:r>
        <w:br/>
      </w:r>
      <w:r w:rsidRPr="095E78CA" w:rsidR="18F94278">
        <w:rPr>
          <w:noProof w:val="0"/>
          <w:lang w:val="fr-FR"/>
        </w:rPr>
        <w:t xml:space="preserve"> S’il ne l’est pas il faut mettre en </w:t>
      </w:r>
      <w:r w:rsidRPr="095E78CA" w:rsidR="78E7DCEF">
        <w:rPr>
          <w:noProof w:val="0"/>
          <w:lang w:val="fr-FR"/>
        </w:rPr>
        <w:t>stand-by</w:t>
      </w:r>
      <w:r w:rsidRPr="095E78CA" w:rsidR="18F94278">
        <w:rPr>
          <w:noProof w:val="0"/>
          <w:lang w:val="fr-FR"/>
        </w:rPr>
        <w:t xml:space="preserve"> et demander le complément dans la colonne commentaire.</w:t>
      </w:r>
      <w:r>
        <w:br/>
      </w:r>
      <w:r w:rsidRPr="095E78CA" w:rsidR="18F94278">
        <w:rPr>
          <w:noProof w:val="0"/>
          <w:lang w:val="fr-FR"/>
        </w:rPr>
        <w:t xml:space="preserve"> • Le brief est clair</w:t>
      </w:r>
      <w:r>
        <w:br/>
      </w:r>
      <w:r w:rsidRPr="095E78CA" w:rsidR="18F94278">
        <w:rPr>
          <w:noProof w:val="0"/>
          <w:lang w:val="fr-FR"/>
        </w:rPr>
        <w:t xml:space="preserve"> S’il ne l’est pas il faut mettre en stand-by et demander des précisions par mail au CDP + coordinateur.</w:t>
      </w:r>
      <w:r>
        <w:br/>
      </w:r>
      <w:r w:rsidRPr="095E78CA" w:rsidR="18F94278">
        <w:rPr>
          <w:noProof w:val="0"/>
          <w:lang w:val="fr-FR"/>
        </w:rPr>
        <w:t xml:space="preserve"> • Le délais peut être tenu</w:t>
      </w:r>
      <w:r>
        <w:br/>
      </w:r>
      <w:r w:rsidRPr="095E78CA" w:rsidR="18F94278">
        <w:rPr>
          <w:noProof w:val="0"/>
          <w:lang w:val="fr-FR"/>
        </w:rPr>
        <w:t xml:space="preserve"> Si ce n’est pas possible il faut demander un délai au CDP.</w:t>
      </w:r>
      <w:r>
        <w:br/>
      </w:r>
      <w:r w:rsidRPr="095E78CA" w:rsidR="18F94278">
        <w:rPr>
          <w:noProof w:val="0"/>
          <w:lang w:val="fr-FR"/>
        </w:rPr>
        <w:t xml:space="preserve"> • La nomenclature est dispo.</w:t>
      </w:r>
    </w:p>
    <w:p w:rsidR="18F94278" w:rsidP="095E78CA" w:rsidRDefault="18F94278" w14:paraId="08A7CDCA" w14:textId="7E148F30">
      <w:pPr>
        <w:pStyle w:val="Normal"/>
        <w:suppressLineNumbers w:val="0"/>
        <w:bidi w:val="0"/>
        <w:spacing w:before="0" w:beforeAutospacing="off" w:after="160" w:afterAutospacing="off" w:line="279" w:lineRule="auto"/>
        <w:ind w:left="0" w:right="0"/>
        <w:jc w:val="left"/>
        <w:rPr>
          <w:rFonts w:ascii="Aptos" w:hAnsi="Aptos" w:eastAsia="Aptos" w:cs="Aptos"/>
          <w:noProof w:val="0"/>
          <w:sz w:val="24"/>
          <w:szCs w:val="24"/>
          <w:lang w:val="fr-FR"/>
        </w:rPr>
      </w:pPr>
      <w:r w:rsidRPr="095E78CA" w:rsidR="18F94278">
        <w:rPr>
          <w:noProof w:val="0"/>
          <w:lang w:val="fr-FR"/>
        </w:rPr>
        <w:t>Si tout est ok il faut mettre le brief en “en cours de prod”.</w:t>
      </w:r>
    </w:p>
    <w:p w:rsidR="2E851478" w:rsidP="6730DEEA" w:rsidRDefault="2E851478" w14:paraId="2D057441" w14:textId="14A606C9">
      <w:pPr>
        <w:pStyle w:val="Normal"/>
      </w:pPr>
      <w:r w:rsidRPr="095E78CA" w:rsidR="2D1E5501">
        <w:rPr>
          <w:rStyle w:val="Heading5Char"/>
        </w:rPr>
        <w:t>Nomenclature</w:t>
      </w:r>
      <w:r>
        <w:br/>
      </w:r>
      <w:r w:rsidR="2D1E5501">
        <w:rPr/>
        <w:t xml:space="preserve">Respecter la nomenclature </w:t>
      </w:r>
      <w:r w:rsidR="2D1E5501">
        <w:rPr/>
        <w:t>easyhub</w:t>
      </w:r>
    </w:p>
    <w:p w:rsidR="2E851478" w:rsidP="095E78CA" w:rsidRDefault="2E851478" w14:paraId="701E9CD3" w14:textId="579A8221">
      <w:pPr>
        <w:pStyle w:val="Heading4"/>
      </w:pPr>
      <w:r w:rsidR="2D1E5501">
        <w:rPr/>
        <w:t>Charte</w:t>
      </w:r>
    </w:p>
    <w:p w:rsidR="2E851478" w:rsidP="095E78CA" w:rsidRDefault="2E851478" w14:paraId="7E79922C" w14:textId="7403A74C">
      <w:pPr>
        <w:pStyle w:val="Normal"/>
        <w:rPr>
          <w:rStyle w:val="TiTRE4Char"/>
        </w:rPr>
      </w:pPr>
      <w:r w:rsidR="2D1E5501">
        <w:rPr/>
        <w:t> </w:t>
      </w:r>
      <w:r w:rsidRPr="095E78CA" w:rsidR="2D1E5501">
        <w:rPr>
          <w:rStyle w:val="TiTRE4Char"/>
        </w:rPr>
        <w:t>Figma</w:t>
      </w:r>
    </w:p>
    <w:p w:rsidR="2E851478" w:rsidP="6730DEEA" w:rsidRDefault="2E851478" w14:paraId="368418B6" w14:textId="684EFE1A">
      <w:pPr>
        <w:pStyle w:val="Normal"/>
      </w:pPr>
      <w:r w:rsidR="0D6690D1">
        <w:rPr/>
        <w:t xml:space="preserve">Charte CRM tract : </w:t>
      </w:r>
      <w:r w:rsidR="0D6690D1">
        <w:rPr/>
        <w:t>https://www.figma.com/design/v7gwiJoX20Fpaev8zxbvK4/Auchan-CRM-charte--?node-id=905-8144</w:t>
      </w:r>
      <w:r w:rsidR="0D6690D1">
        <w:rPr/>
        <w:t xml:space="preserve">  </w:t>
      </w:r>
    </w:p>
    <w:p w:rsidR="2E851478" w:rsidP="6730DEEA" w:rsidRDefault="2E851478" w14:paraId="54DE6746" w14:textId="1FF6372A">
      <w:pPr>
        <w:pStyle w:val="Normal"/>
      </w:pPr>
      <w:r w:rsidRPr="095E78CA" w:rsidR="2D1E5501">
        <w:rPr>
          <w:rStyle w:val="TiTRE4Char"/>
        </w:rPr>
        <w:t>Charte CRM Thématique</w:t>
      </w:r>
      <w:r w:rsidR="2D1E5501">
        <w:rPr/>
        <w:t xml:space="preserve"> </w:t>
      </w:r>
      <w:r w:rsidR="2D1E5501">
        <w:rPr/>
        <w:t>https://www.figma.com/design/v7gwiJoX20Fpaev8zxbvK4/Auchan-CRM-charte--?node-id=336-14330</w:t>
      </w:r>
    </w:p>
    <w:p w:rsidR="2E851478" w:rsidP="6730DEEA" w:rsidRDefault="2E851478" w14:paraId="78FFCA23" w14:textId="5BFD02B2">
      <w:pPr>
        <w:pStyle w:val="Normal"/>
      </w:pPr>
      <w:r w:rsidRPr="095E78CA" w:rsidR="2D1E5501">
        <w:rPr>
          <w:rStyle w:val="TiTRE4Char"/>
        </w:rPr>
        <w:t>Charte CRM Promo+1</w:t>
      </w:r>
      <w:r w:rsidR="2D1E5501">
        <w:rPr/>
        <w:t xml:space="preserve"> </w:t>
      </w:r>
      <w:r w:rsidR="2D1E5501">
        <w:rPr/>
        <w:t>https://www.figma.com/design/v7gwiJoX20Fpaev8zxbvK4/Auchan-CRM-charte--?node-id=336-14329</w:t>
      </w:r>
    </w:p>
    <w:p w:rsidR="2E851478" w:rsidP="6730DEEA" w:rsidRDefault="2E851478" w14:paraId="03B4F1C7" w14:textId="6C7C896E">
      <w:pPr>
        <w:pStyle w:val="Normal"/>
      </w:pPr>
      <w:r w:rsidR="0D6690D1">
        <w:rPr/>
        <w:t>Travail à réaliser</w:t>
      </w:r>
    </w:p>
    <w:p w:rsidR="2E851478" w:rsidP="6730DEEA" w:rsidRDefault="2E851478" w14:paraId="38383ACC" w14:textId="2C57223B">
      <w:pPr>
        <w:pStyle w:val="Normal"/>
      </w:pPr>
      <w:r w:rsidR="2D1E5501">
        <w:rPr/>
        <w:t> Rangement </w:t>
      </w:r>
      <w:r w:rsidR="026617FC">
        <w:rPr/>
        <w:t xml:space="preserve"> </w:t>
      </w:r>
      <w:r w:rsidR="2D1E5501">
        <w:rPr/>
        <w:t>R</w:t>
      </w:r>
      <w:r w:rsidR="2D1E5501">
        <w:rPr/>
        <w:t xml:space="preserve">écupérer les éléments dans le dossier échange et ranger : </w:t>
      </w:r>
    </w:p>
    <w:p w:rsidR="2E851478" w:rsidP="6730DEEA" w:rsidRDefault="2E851478" w14:paraId="32149A0F" w14:textId="0EF7AA82">
      <w:pPr>
        <w:pStyle w:val="Normal"/>
      </w:pPr>
      <w:r w:rsidR="0D6690D1">
        <w:rPr/>
        <w:t>Le brief et la nomenclature dans le dossier Brief</w:t>
      </w:r>
    </w:p>
    <w:p w:rsidR="2E851478" w:rsidP="6730DEEA" w:rsidRDefault="2E851478" w14:paraId="7C1289E7" w14:textId="17892644">
      <w:pPr>
        <w:pStyle w:val="Normal"/>
      </w:pPr>
      <w:r w:rsidR="0D6690D1">
        <w:rPr/>
        <w:t>Les images dans le dossier images “72dpi” de la semaine</w:t>
      </w:r>
    </w:p>
    <w:p w:rsidR="2E851478" w:rsidP="6730DEEA" w:rsidRDefault="2E851478" w14:paraId="69C8ED5F" w14:textId="2BC0B8C0">
      <w:pPr>
        <w:pStyle w:val="Normal"/>
      </w:pPr>
      <w:r w:rsidR="0D6690D1">
        <w:rPr/>
        <w:t>Les autres élément</w:t>
      </w:r>
      <w:r w:rsidR="0D6690D1">
        <w:rPr/>
        <w:t xml:space="preserve"> créa dans le dossier créa</w:t>
      </w:r>
    </w:p>
    <w:p w:rsidR="2E851478" w:rsidP="6730DEEA" w:rsidRDefault="2E851478" w14:paraId="6C4245F0" w14:textId="4E3B071F">
      <w:pPr>
        <w:pStyle w:val="Normal"/>
      </w:pPr>
      <w:r w:rsidR="0D6690D1">
        <w:rPr/>
        <w:t>Destocker</w:t>
      </w:r>
      <w:r w:rsidR="0D6690D1">
        <w:rPr/>
        <w:t xml:space="preserve"> les couv des tracts depuis les PDF ou natif et les ranger dans Images “72dpi” avec des noms qui permettent de les retrouver.</w:t>
      </w:r>
    </w:p>
    <w:p w:rsidR="2E851478" w:rsidP="6730DEEA" w:rsidRDefault="2E851478" w14:paraId="2C9FB723" w14:textId="49D66192">
      <w:pPr>
        <w:pStyle w:val="Normal"/>
      </w:pPr>
      <w:r w:rsidR="0D6690D1">
        <w:rPr/>
        <w:t> A l’issue de cette étape le dossier échange du CDP doit être vide.</w:t>
      </w:r>
    </w:p>
    <w:p w:rsidR="2E851478" w:rsidP="6730DEEA" w:rsidRDefault="2E851478" w14:paraId="7731E4F4" w14:textId="390F0CA7">
      <w:pPr>
        <w:pStyle w:val="Normal"/>
      </w:pPr>
      <w:r w:rsidR="0D6690D1">
        <w:rPr/>
        <w:t xml:space="preserve"> </w:t>
      </w:r>
    </w:p>
    <w:p w:rsidR="2E851478" w:rsidP="095E78CA" w:rsidRDefault="2E851478" w14:paraId="4D152A9E" w14:textId="43BA7CA1">
      <w:pPr>
        <w:pStyle w:val="TiTRE4"/>
      </w:pPr>
      <w:r w:rsidR="2D1E5501">
        <w:rPr/>
        <w:t>Document</w:t>
      </w:r>
    </w:p>
    <w:p w:rsidR="2E851478" w:rsidP="6730DEEA" w:rsidRDefault="2E851478" w14:paraId="5BC5700E" w14:textId="3AD57EEC">
      <w:pPr>
        <w:pStyle w:val="Normal"/>
      </w:pPr>
      <w:r w:rsidR="2D1E5501">
        <w:rPr/>
        <w:t xml:space="preserve">Créer 1 </w:t>
      </w:r>
      <w:r w:rsidR="2D1E5501">
        <w:rPr/>
        <w:t>figma</w:t>
      </w:r>
      <w:r w:rsidR="2D1E5501">
        <w:rPr/>
        <w:t xml:space="preserve"> par mois avec une nouvelle page pour chaque Opé avec le nom et la semaine. Placer </w:t>
      </w:r>
      <w:r w:rsidR="65B868A6">
        <w:rPr/>
        <w:t>les masters</w:t>
      </w:r>
      <w:r w:rsidR="2D1E5501">
        <w:rPr/>
        <w:t xml:space="preserve"> de la charte sur la page Renommer tout de suite les frames selon </w:t>
      </w:r>
      <w:r w:rsidR="2CF19A55">
        <w:rPr/>
        <w:t>les noms</w:t>
      </w:r>
      <w:r w:rsidR="2D1E5501">
        <w:rPr/>
        <w:t xml:space="preserve"> de la nomenclature.</w:t>
      </w:r>
    </w:p>
    <w:p w:rsidR="2E851478" w:rsidP="6730DEEA" w:rsidRDefault="2E851478" w14:paraId="4B8ECBE1" w14:textId="51FC77CD">
      <w:pPr>
        <w:pStyle w:val="Normal"/>
      </w:pPr>
      <w:r w:rsidR="2D1E5501">
        <w:rPr/>
        <w:t>Design </w:t>
      </w:r>
      <w:r w:rsidR="73E50DA0">
        <w:rPr/>
        <w:t xml:space="preserve"> </w:t>
      </w:r>
      <w:r w:rsidR="2D1E5501">
        <w:rPr/>
        <w:t>Remplacer les contenus du gabarit avec les contenus du brief </w:t>
      </w:r>
      <w:r w:rsidR="00E8C004">
        <w:rPr/>
        <w:t xml:space="preserve"> </w:t>
      </w:r>
      <w:r w:rsidR="2D1E5501">
        <w:rPr/>
        <w:t xml:space="preserve">Bien reprendre les éléments, </w:t>
      </w:r>
      <w:r w:rsidR="2D1E5501">
        <w:rPr/>
        <w:t>flap</w:t>
      </w:r>
      <w:r w:rsidR="2D1E5501">
        <w:rPr/>
        <w:t xml:space="preserve"> prix, CTA dans le doc de charte. Ne pas repartir du S-1.  Maquetter les nouveaux encarts</w:t>
      </w:r>
    </w:p>
    <w:p w:rsidR="2E851478" w:rsidP="6730DEEA" w:rsidRDefault="2E851478" w14:paraId="035E3BA3" w14:textId="172FD515">
      <w:pPr>
        <w:pStyle w:val="Normal"/>
      </w:pPr>
    </w:p>
    <w:p w:rsidR="2E851478" w:rsidP="6730DEEA" w:rsidRDefault="2E851478" w14:paraId="5CEB9EFA" w14:textId="1FD24FCE">
      <w:pPr>
        <w:pStyle w:val="Normal"/>
      </w:pPr>
      <w:r w:rsidR="2D1E5501">
        <w:rPr/>
        <w:t xml:space="preserve">Si des éléments sont manquants indiquer “ELEMENT EN ATTENTE”  Export Exporter les versions Desktop, Mobile et si besoin </w:t>
      </w:r>
      <w:r w:rsidR="28752D77">
        <w:rPr/>
        <w:t>carrousel</w:t>
      </w:r>
      <w:r w:rsidR="2D1E5501">
        <w:rPr/>
        <w:t xml:space="preserve"> en Jpeg X2</w:t>
      </w:r>
    </w:p>
    <w:p w:rsidR="2E851478" w:rsidP="6730DEEA" w:rsidRDefault="2E851478" w14:paraId="57E8EC40" w14:textId="297BB6EB">
      <w:pPr>
        <w:pStyle w:val="Normal"/>
      </w:pPr>
      <w:r w:rsidR="0D6690D1">
        <w:rPr/>
        <w:t>Livraison  Les fichiers sont déposés dans livrables avec les bons noms et le bon numéro de version.</w:t>
      </w:r>
    </w:p>
    <w:p w:rsidR="2E851478" w:rsidP="6730DEEA" w:rsidRDefault="2E851478" w14:paraId="7068DC5D" w14:textId="69D074EC">
      <w:pPr>
        <w:pStyle w:val="Normal"/>
      </w:pPr>
      <w:r w:rsidR="0D6690D1">
        <w:rPr/>
        <w:t>Les anciens fichiers livrables sont écrasés ou supprimés.</w:t>
      </w:r>
    </w:p>
    <w:p w:rsidR="2E851478" w:rsidP="6730DEEA" w:rsidRDefault="2E851478" w14:paraId="52EFC997" w14:textId="58316C5B">
      <w:pPr>
        <w:pStyle w:val="Normal"/>
      </w:pPr>
      <w:r w:rsidR="0D6690D1">
        <w:rPr/>
        <w:t xml:space="preserve">Les fichiers sont COPIÉS/COLLÉS dans </w:t>
      </w:r>
      <w:r w:rsidR="0D6690D1">
        <w:rPr/>
        <w:t>EasyHUB</w:t>
      </w:r>
      <w:r w:rsidR="0D6690D1">
        <w:rPr/>
        <w:t> (</w:t>
      </w:r>
      <w:r w:rsidR="0D6690D1">
        <w:rPr/>
        <w:t>les</w:t>
      </w:r>
      <w:r w:rsidR="0D6690D1">
        <w:rPr/>
        <w:t xml:space="preserve"> fichiers restent aussi dans </w:t>
      </w:r>
      <w:r w:rsidR="0D6690D1">
        <w:rPr/>
        <w:t>livbrables</w:t>
      </w:r>
      <w:r w:rsidR="0D6690D1">
        <w:rPr/>
        <w:t>)</w:t>
      </w:r>
    </w:p>
    <w:p w:rsidR="2E851478" w:rsidP="6730DEEA" w:rsidRDefault="2E851478" w14:paraId="402B4902" w14:textId="31F9454E">
      <w:pPr>
        <w:pStyle w:val="Normal"/>
      </w:pPr>
      <w:r w:rsidR="0D6690D1">
        <w:rPr/>
        <w:t xml:space="preserve"> </w:t>
      </w:r>
    </w:p>
    <w:p w:rsidR="2E851478" w:rsidP="6730DEEA" w:rsidRDefault="2E851478" w14:paraId="20FF61A9" w14:textId="6D11579F">
      <w:pPr>
        <w:pStyle w:val="Normal"/>
      </w:pPr>
      <w:r w:rsidR="0D6690D1">
        <w:rPr/>
        <w:t>La ligne dans le tableau doit être indiquée “A dispo” avec la date et l’heure de livraison.</w:t>
      </w:r>
    </w:p>
    <w:p w:rsidR="2E851478" w:rsidP="6730DEEA" w:rsidRDefault="2E851478" w14:paraId="3BED5E9B" w14:textId="4008B2BD">
      <w:pPr>
        <w:pStyle w:val="Normal"/>
        <w:rPr>
          <w:noProof w:val="0"/>
          <w:lang w:val="fr-FR"/>
        </w:rPr>
      </w:pPr>
    </w:p>
    <w:p w:rsidR="2E851478" w:rsidP="6730DEEA" w:rsidRDefault="2E851478" w14:paraId="65710797" w14:textId="1B7D225D">
      <w:pPr>
        <w:pStyle w:val="Normal"/>
      </w:pPr>
    </w:p>
    <w:p w:rsidR="432995DE" w:rsidP="2E851478" w:rsidRDefault="432995DE" w14:paraId="58FCCF4F" w14:textId="67792D57">
      <w:pPr>
        <w:pStyle w:val="Heading3"/>
      </w:pPr>
      <w:r w:rsidR="35353CB8">
        <w:rPr/>
        <w:t xml:space="preserve">CRM/FID </w:t>
      </w:r>
      <w:r w:rsidR="35353CB8">
        <w:rPr/>
        <w:t>EMAIL</w:t>
      </w:r>
      <w:r w:rsidR="35353CB8">
        <w:rPr/>
        <w:t xml:space="preserve"> Intégration HTML</w:t>
      </w:r>
    </w:p>
    <w:p w:rsidR="432995DE" w:rsidP="095E78CA" w:rsidRDefault="432995DE" w14:paraId="6A61CA59" w14:textId="7D25A5EC">
      <w:pPr>
        <w:pStyle w:val="Heading4"/>
      </w:pPr>
      <w:r w:rsidR="2EEB6C07">
        <w:rPr/>
        <w:t>Prise en charge</w:t>
      </w:r>
    </w:p>
    <w:p w:rsidR="432995DE" w:rsidP="095E78CA" w:rsidRDefault="432995DE" w14:paraId="322AD5AF" w14:textId="481E9CE6">
      <w:pPr>
        <w:pStyle w:val="TiTRE4"/>
      </w:pPr>
      <w:r w:rsidR="2EEB6C07">
        <w:rPr/>
        <w:t> ANALYSE DU BRIEF</w:t>
      </w:r>
    </w:p>
    <w:p w:rsidR="432995DE" w:rsidP="6730DEEA" w:rsidRDefault="432995DE" w14:paraId="75023C4C" w14:textId="065D5E2C">
      <w:pPr>
        <w:pStyle w:val="Normal"/>
      </w:pPr>
      <w:r w:rsidR="35353CB8">
        <w:rPr/>
        <w:t xml:space="preserve"> </w:t>
      </w:r>
    </w:p>
    <w:p w:rsidR="432995DE" w:rsidP="6730DEEA" w:rsidRDefault="432995DE" w14:paraId="1E7F29B9" w14:textId="0A8FEFEE">
      <w:pPr>
        <w:pStyle w:val="Normal"/>
      </w:pPr>
      <w:r w:rsidR="35353CB8">
        <w:rPr/>
        <w:t xml:space="preserve">Le brief est déposé dans le tableau par le CDP Il faut s’assurer que : </w:t>
      </w:r>
    </w:p>
    <w:p w:rsidR="432995DE" w:rsidP="6730DEEA" w:rsidRDefault="432995DE" w14:paraId="62ABDD6E" w14:textId="1698096D">
      <w:pPr>
        <w:pStyle w:val="Normal"/>
      </w:pPr>
      <w:r w:rsidR="2EEB6C07">
        <w:rPr/>
        <w:t>Le brief est au planning </w:t>
      </w:r>
      <w:r w:rsidR="070380FE">
        <w:rPr/>
        <w:t xml:space="preserve"> </w:t>
      </w:r>
      <w:r w:rsidR="2EEB6C07">
        <w:rPr/>
        <w:t>S’il ne l’est pas il faut vérifier que sa prise en charge ne pénalise pas les autres briefs.</w:t>
      </w:r>
    </w:p>
    <w:p w:rsidR="432995DE" w:rsidP="6730DEEA" w:rsidRDefault="432995DE" w14:paraId="6654E205" w14:textId="6ECA1421">
      <w:pPr>
        <w:pStyle w:val="Normal"/>
      </w:pPr>
      <w:r w:rsidR="2EEB6C07">
        <w:rPr/>
        <w:t>Le brief est complet</w:t>
      </w:r>
      <w:r w:rsidR="40197855">
        <w:rPr/>
        <w:t xml:space="preserve"> </w:t>
      </w:r>
      <w:r w:rsidR="2EEB6C07">
        <w:rPr/>
        <w:t xml:space="preserve"> S’il ne l’est pas il faut mettre en </w:t>
      </w:r>
      <w:r w:rsidR="2EEB6C07">
        <w:rPr/>
        <w:t>stand by</w:t>
      </w:r>
      <w:r w:rsidR="2EEB6C07">
        <w:rPr/>
        <w:t xml:space="preserve"> et demander le complément dans la colonne commentaire</w:t>
      </w:r>
    </w:p>
    <w:p w:rsidR="432995DE" w:rsidP="6730DEEA" w:rsidRDefault="432995DE" w14:paraId="043A95BA" w14:textId="1ED78736">
      <w:pPr>
        <w:pStyle w:val="Normal"/>
      </w:pPr>
      <w:r w:rsidR="2EEB6C07">
        <w:rPr/>
        <w:t>Le brief est clair</w:t>
      </w:r>
      <w:r w:rsidR="67EE6489">
        <w:rPr/>
        <w:t xml:space="preserve"> </w:t>
      </w:r>
      <w:r w:rsidR="2EEB6C07">
        <w:rPr/>
        <w:t xml:space="preserve"> S’il ne l’est pas il faut mettre en stand-by et demander </w:t>
      </w:r>
      <w:r w:rsidR="1A2874FE">
        <w:rPr/>
        <w:t>des précisions</w:t>
      </w:r>
      <w:r w:rsidR="2EEB6C07">
        <w:rPr/>
        <w:t xml:space="preserve"> par mail au CDP + coordinateur</w:t>
      </w:r>
    </w:p>
    <w:p w:rsidR="432995DE" w:rsidP="6730DEEA" w:rsidRDefault="432995DE" w14:paraId="33FA05D8" w14:textId="7B2A70F3">
      <w:pPr>
        <w:pStyle w:val="Normal"/>
      </w:pPr>
      <w:r w:rsidR="78C22456">
        <w:rPr/>
        <w:t>Le délai</w:t>
      </w:r>
      <w:r w:rsidR="35353CB8">
        <w:rPr/>
        <w:t xml:space="preserve"> peut être tenu Si ce n’est pas possible il faut demander un </w:t>
      </w:r>
      <w:r w:rsidR="35353CB8">
        <w:rPr/>
        <w:t>delais</w:t>
      </w:r>
      <w:r w:rsidR="35353CB8">
        <w:rPr/>
        <w:t xml:space="preserve"> au CDP.</w:t>
      </w:r>
    </w:p>
    <w:p w:rsidR="432995DE" w:rsidP="6730DEEA" w:rsidRDefault="432995DE" w14:paraId="02490699" w14:textId="7416FD09">
      <w:pPr>
        <w:pStyle w:val="Normal"/>
      </w:pPr>
      <w:r w:rsidR="35353CB8">
        <w:rPr/>
        <w:t>La nomenclature est dispo.</w:t>
      </w:r>
    </w:p>
    <w:p w:rsidR="432995DE" w:rsidP="6730DEEA" w:rsidRDefault="432995DE" w14:paraId="2E93EC6B" w14:textId="388862F2">
      <w:pPr>
        <w:pStyle w:val="Normal"/>
      </w:pPr>
      <w:r w:rsidR="35353CB8">
        <w:rPr/>
        <w:t xml:space="preserve"> </w:t>
      </w:r>
    </w:p>
    <w:p w:rsidR="432995DE" w:rsidP="6730DEEA" w:rsidRDefault="432995DE" w14:paraId="2FA0A02F" w14:textId="2663DF32">
      <w:pPr>
        <w:pStyle w:val="Normal"/>
      </w:pPr>
      <w:r w:rsidR="35353CB8">
        <w:rPr/>
        <w:t>Si tout est ok il faut mettre le brief en “en cours de prod”</w:t>
      </w:r>
    </w:p>
    <w:p w:rsidR="432995DE" w:rsidP="095E78CA" w:rsidRDefault="432995DE" w14:paraId="533C9659" w14:textId="738DA319">
      <w:pPr>
        <w:pStyle w:val="Normal"/>
        <w:rPr>
          <w:b w:val="1"/>
          <w:bCs w:val="1"/>
          <w:color w:val="FFC000"/>
        </w:rPr>
      </w:pPr>
      <w:r w:rsidRPr="095E78CA" w:rsidR="59745D64">
        <w:rPr>
          <w:b w:val="1"/>
          <w:bCs w:val="1"/>
          <w:color w:val="FFC000"/>
        </w:rPr>
        <w:t>Nomenclature :</w:t>
      </w:r>
    </w:p>
    <w:p w:rsidR="432995DE" w:rsidP="6730DEEA" w:rsidRDefault="432995DE" w14:paraId="42069602" w14:textId="2EE4B800">
      <w:pPr>
        <w:pStyle w:val="Normal"/>
      </w:pPr>
      <w:r w:rsidR="35353CB8">
        <w:rPr/>
        <w:t> Respecter la nomenclature easyhub</w:t>
      </w:r>
    </w:p>
    <w:p w:rsidR="432995DE" w:rsidP="6730DEEA" w:rsidRDefault="432995DE" w14:paraId="21A0020A" w14:textId="657FE1BD">
      <w:pPr>
        <w:pStyle w:val="Normal"/>
      </w:pPr>
      <w:r w:rsidR="35353CB8">
        <w:rPr/>
        <w:t>Travail à réaliser</w:t>
      </w:r>
    </w:p>
    <w:p w:rsidR="432995DE" w:rsidP="6730DEEA" w:rsidRDefault="432995DE" w14:paraId="3CF37A04" w14:textId="737F5819">
      <w:pPr>
        <w:pStyle w:val="Normal"/>
      </w:pPr>
      <w:r w:rsidR="35353CB8">
        <w:rPr/>
        <w:t xml:space="preserve"> </w:t>
      </w:r>
    </w:p>
    <w:p w:rsidR="432995DE" w:rsidP="6730DEEA" w:rsidRDefault="432995DE" w14:paraId="5B1EE766" w14:textId="1A0B8F08">
      <w:pPr>
        <w:pStyle w:val="Normal"/>
      </w:pPr>
      <w:r w:rsidR="35353CB8">
        <w:rPr/>
        <w:t>En attente procedure Maizzle</w:t>
      </w:r>
    </w:p>
    <w:p w:rsidR="432995DE" w:rsidP="095E78CA" w:rsidRDefault="432995DE" w14:paraId="4E11B4CC" w14:textId="1DAB2291">
      <w:pPr>
        <w:pStyle w:val="Normal"/>
        <w:rPr>
          <w:b w:val="1"/>
          <w:bCs w:val="1"/>
        </w:rPr>
      </w:pPr>
      <w:r w:rsidRPr="095E78CA" w:rsidR="2EEB6C07">
        <w:rPr>
          <w:b w:val="1"/>
          <w:bCs w:val="1"/>
        </w:rPr>
        <w:t>Livraison EasyHUB</w:t>
      </w:r>
    </w:p>
    <w:p w:rsidR="432995DE" w:rsidP="6730DEEA" w:rsidRDefault="432995DE" w14:paraId="6AC2E2CF" w14:textId="09ED2EF4">
      <w:pPr>
        <w:pStyle w:val="Normal"/>
      </w:pPr>
      <w:r w:rsidR="35353CB8">
        <w:rPr/>
        <w:t> Les fichiers sont déposés compressés et déposés dans livrables avec les bons noms et le bon numéro de version.</w:t>
      </w:r>
    </w:p>
    <w:p w:rsidR="432995DE" w:rsidP="6730DEEA" w:rsidRDefault="432995DE" w14:paraId="569B7CD1" w14:textId="5FA2D9F5">
      <w:pPr>
        <w:pStyle w:val="Normal"/>
      </w:pPr>
      <w:r w:rsidR="35353CB8">
        <w:rPr/>
        <w:t>Les anciens fichiers livrables sont écrasés ou supprimés.</w:t>
      </w:r>
    </w:p>
    <w:p w:rsidR="432995DE" w:rsidP="6730DEEA" w:rsidRDefault="432995DE" w14:paraId="0F2AD58E" w14:textId="65A85221">
      <w:pPr>
        <w:pStyle w:val="Normal"/>
      </w:pPr>
      <w:r w:rsidR="35353CB8">
        <w:rPr/>
        <w:t>Les fichiers sont COPIÉS/COLLÉS dans EasyHUB (les fichiers restent aussi dans livbrables)  Les fichiers TESTI sont obligatoires et déposés dans livrable</w:t>
      </w:r>
    </w:p>
    <w:p w:rsidR="432995DE" w:rsidP="6730DEEA" w:rsidRDefault="432995DE" w14:paraId="4ABAA9ED" w14:textId="613A1F84">
      <w:pPr>
        <w:pStyle w:val="Normal"/>
      </w:pPr>
    </w:p>
    <w:p w:rsidR="432995DE" w:rsidP="6730DEEA" w:rsidRDefault="432995DE" w14:paraId="0383031B" w14:textId="503227A3">
      <w:pPr>
        <w:pStyle w:val="Normal"/>
      </w:pPr>
    </w:p>
    <w:p w:rsidR="432995DE" w:rsidP="6730DEEA" w:rsidRDefault="432995DE" w14:paraId="0E1D49EF" w14:textId="463407B4">
      <w:pPr/>
      <w:r>
        <w:br w:type="page"/>
      </w:r>
    </w:p>
    <w:p w:rsidR="432995DE" w:rsidP="2E851478" w:rsidRDefault="432995DE" w14:paraId="2B013A22" w14:textId="559D6B32">
      <w:pPr>
        <w:pStyle w:val="Heading3"/>
      </w:pPr>
      <w:r w:rsidR="432995DE">
        <w:rPr/>
        <w:t>COURRIER</w:t>
      </w:r>
    </w:p>
    <w:p w:rsidR="7954A072" w:rsidP="2E851478" w:rsidRDefault="7954A072" w14:paraId="56C86416" w14:textId="27E8FF73">
      <w:pPr>
        <w:pStyle w:val="Normal"/>
      </w:pPr>
      <w:r w:rsidR="7954A072">
        <w:rPr/>
        <w:t xml:space="preserve">Il s’agit de courrier envoyé par </w:t>
      </w:r>
      <w:r w:rsidR="46CB8D97">
        <w:rPr/>
        <w:t>voie</w:t>
      </w:r>
      <w:r w:rsidR="7954A072">
        <w:rPr/>
        <w:t xml:space="preserve"> postale</w:t>
      </w:r>
      <w:r>
        <w:br/>
      </w:r>
      <w:r w:rsidR="746F718C">
        <w:rPr/>
        <w:t xml:space="preserve">Réalisé sous </w:t>
      </w:r>
      <w:r w:rsidR="746F718C">
        <w:rPr/>
        <w:t>indesign</w:t>
      </w:r>
      <w:r w:rsidR="746F718C">
        <w:rPr/>
        <w:t xml:space="preserve"> 2025 les livrables sont généralement des PDF HD</w:t>
      </w:r>
    </w:p>
    <w:p w:rsidR="48B05A16" w:rsidP="2E851478" w:rsidRDefault="48B05A16" w14:paraId="54606DC5" w14:textId="2A923D8D">
      <w:pPr>
        <w:pStyle w:val="Normal"/>
        <w:suppressLineNumbers w:val="0"/>
        <w:bidi w:val="0"/>
        <w:spacing w:before="240" w:beforeAutospacing="off" w:after="240" w:afterAutospacing="off" w:line="279" w:lineRule="auto"/>
        <w:ind w:left="0" w:right="0"/>
        <w:jc w:val="left"/>
        <w:rPr>
          <w:rFonts w:ascii="Aptos" w:hAnsi="Aptos" w:eastAsia="Aptos" w:cs="Aptos"/>
          <w:noProof w:val="0"/>
          <w:sz w:val="24"/>
          <w:szCs w:val="24"/>
          <w:lang w:val="fr-FR"/>
        </w:rPr>
      </w:pPr>
      <w:r w:rsidRPr="095E78CA" w:rsidR="0F78F39F">
        <w:rPr>
          <w:b w:val="1"/>
          <w:bCs w:val="1"/>
          <w:color w:val="FFC000"/>
        </w:rPr>
        <w:t xml:space="preserve">Charte </w:t>
      </w:r>
      <w:r w:rsidRPr="095E78CA" w:rsidR="0F78F39F">
        <w:rPr>
          <w:color w:val="FFC000"/>
        </w:rPr>
        <w:t xml:space="preserve">: </w:t>
      </w:r>
      <w:r w:rsidRPr="095E78CA" w:rsidR="0F78F39F">
        <w:rPr>
          <w:rFonts w:ascii="Aptos" w:hAnsi="Aptos" w:eastAsia="Aptos" w:cs="Aptos"/>
          <w:noProof w:val="0"/>
          <w:sz w:val="24"/>
          <w:szCs w:val="24"/>
          <w:lang w:val="fr-FR"/>
        </w:rPr>
        <w:t>/Volumes/</w:t>
      </w:r>
      <w:r w:rsidRPr="095E78CA" w:rsidR="0F78F39F">
        <w:rPr>
          <w:rFonts w:ascii="Aptos" w:hAnsi="Aptos" w:eastAsia="Aptos" w:cs="Aptos"/>
          <w:noProof w:val="0"/>
          <w:sz w:val="24"/>
          <w:szCs w:val="24"/>
          <w:lang w:val="fr-FR"/>
        </w:rPr>
        <w:t>gfr</w:t>
      </w:r>
      <w:r w:rsidRPr="095E78CA" w:rsidR="0F78F39F">
        <w:rPr>
          <w:rFonts w:ascii="Aptos" w:hAnsi="Aptos" w:eastAsia="Aptos" w:cs="Aptos"/>
          <w:noProof w:val="0"/>
          <w:sz w:val="24"/>
          <w:szCs w:val="24"/>
          <w:lang w:val="fr-FR"/>
        </w:rPr>
        <w:t>/</w:t>
      </w:r>
      <w:r w:rsidRPr="095E78CA" w:rsidR="28428953">
        <w:rPr>
          <w:rFonts w:ascii="Aptos" w:hAnsi="Aptos" w:eastAsia="Aptos" w:cs="Aptos"/>
          <w:noProof w:val="0"/>
          <w:sz w:val="24"/>
          <w:szCs w:val="24"/>
          <w:lang w:val="fr-FR"/>
        </w:rPr>
        <w:t>gutenberg/</w:t>
      </w:r>
      <w:r w:rsidRPr="095E78CA" w:rsidR="0F78F39F">
        <w:rPr>
          <w:rFonts w:ascii="Aptos" w:hAnsi="Aptos" w:eastAsia="Aptos" w:cs="Aptos"/>
          <w:noProof w:val="0"/>
          <w:sz w:val="24"/>
          <w:szCs w:val="24"/>
          <w:lang w:val="fr-FR"/>
        </w:rPr>
        <w:t>320_AUCHAN-EDITION/01_CHARTE/CHARTE PRINT</w:t>
      </w:r>
      <w:r>
        <w:br/>
      </w:r>
      <w:r w:rsidRPr="095E78CA" w:rsidR="0F78F39F">
        <w:rPr>
          <w:rFonts w:ascii="Aptos" w:hAnsi="Aptos" w:eastAsia="Aptos" w:cs="Aptos"/>
          <w:b w:val="1"/>
          <w:bCs w:val="1"/>
          <w:noProof w:val="0"/>
          <w:color w:val="FFC000"/>
          <w:sz w:val="24"/>
          <w:szCs w:val="24"/>
          <w:lang w:val="fr-FR"/>
        </w:rPr>
        <w:t xml:space="preserve">Gabarits </w:t>
      </w:r>
      <w:r w:rsidRPr="095E78CA" w:rsidR="0F78F39F">
        <w:rPr>
          <w:rFonts w:ascii="Aptos" w:hAnsi="Aptos" w:eastAsia="Aptos" w:cs="Aptos"/>
          <w:noProof w:val="0"/>
          <w:color w:val="FFC000"/>
          <w:sz w:val="24"/>
          <w:szCs w:val="24"/>
          <w:lang w:val="fr-FR"/>
        </w:rPr>
        <w:t>:</w:t>
      </w:r>
      <w:r w:rsidRPr="095E78CA" w:rsidR="0F78F39F">
        <w:rPr>
          <w:rFonts w:ascii="Aptos" w:hAnsi="Aptos" w:eastAsia="Aptos" w:cs="Aptos"/>
          <w:noProof w:val="0"/>
          <w:sz w:val="24"/>
          <w:szCs w:val="24"/>
          <w:lang w:val="fr-FR"/>
        </w:rPr>
        <w:t xml:space="preserve"> NC</w:t>
      </w:r>
    </w:p>
    <w:p w:rsidR="3B77593E" w:rsidP="095E78CA" w:rsidRDefault="3B77593E" w14:paraId="1FBFEAA5" w14:textId="6CAFEC48">
      <w:pPr>
        <w:pStyle w:val="Normal"/>
      </w:pPr>
    </w:p>
    <w:p w:rsidR="3B77593E" w:rsidP="095E78CA" w:rsidRDefault="3B77593E" w14:paraId="31BADD18" w14:textId="3996B184">
      <w:pPr>
        <w:pStyle w:val="Heading2"/>
        <w:rPr>
          <w:b w:val="1"/>
          <w:bCs w:val="1"/>
          <w:color w:val="FFC000"/>
          <w:sz w:val="40"/>
          <w:szCs w:val="40"/>
        </w:rPr>
      </w:pPr>
      <w:r w:rsidR="15424A9C">
        <w:rPr/>
        <w:t>Lucid</w:t>
      </w:r>
    </w:p>
    <w:p w:rsidR="3B77593E" w:rsidP="2E851478" w:rsidRDefault="3B77593E" w14:paraId="0F879F94" w14:textId="4F77DF15">
      <w:pPr>
        <w:pStyle w:val="Normal"/>
      </w:pPr>
      <w:r w:rsidR="3B77593E">
        <w:rPr/>
        <w:t>Avec ce client nous fonctionnons en travaillant directement sur leur serveur.</w:t>
      </w:r>
      <w:r>
        <w:br/>
      </w:r>
      <w:r w:rsidR="164F9992">
        <w:rPr/>
        <w:t xml:space="preserve">Il faut donc avoir un compte Lucid </w:t>
      </w:r>
      <w:r w:rsidR="164F9992">
        <w:rPr/>
        <w:t>link</w:t>
      </w:r>
      <w:r w:rsidR="164F9992">
        <w:rPr/>
        <w:t xml:space="preserve"> installer l’application pour faire monter le serveur.</w:t>
      </w:r>
    </w:p>
    <w:p w:rsidR="7D991AEE" w:rsidRDefault="7D991AEE" w14:paraId="19445F83" w14:textId="02FA21C5">
      <w:r w:rsidR="7D991AEE">
        <w:drawing>
          <wp:inline wp14:editId="60C88C22" wp14:anchorId="6E833CCC">
            <wp:extent cx="3758523" cy="2714142"/>
            <wp:effectExtent l="0" t="0" r="0" b="0"/>
            <wp:docPr id="1205809196" name="" title=""/>
            <wp:cNvGraphicFramePr>
              <a:graphicFrameLocks noChangeAspect="1"/>
            </wp:cNvGraphicFramePr>
            <a:graphic>
              <a:graphicData uri="http://schemas.openxmlformats.org/drawingml/2006/picture">
                <pic:pic>
                  <pic:nvPicPr>
                    <pic:cNvPr id="0" name=""/>
                    <pic:cNvPicPr/>
                  </pic:nvPicPr>
                  <pic:blipFill>
                    <a:blip r:embed="Rc0b57288cd214e42">
                      <a:extLst>
                        <a:ext xmlns:a="http://schemas.openxmlformats.org/drawingml/2006/main" uri="{28A0092B-C50C-407E-A947-70E740481C1C}">
                          <a14:useLocalDpi val="0"/>
                        </a:ext>
                      </a:extLst>
                    </a:blip>
                    <a:stretch>
                      <a:fillRect/>
                    </a:stretch>
                  </pic:blipFill>
                  <pic:spPr>
                    <a:xfrm>
                      <a:off x="0" y="0"/>
                      <a:ext cx="3758523" cy="2714142"/>
                    </a:xfrm>
                    <a:prstGeom prst="rect">
                      <a:avLst/>
                    </a:prstGeom>
                  </pic:spPr>
                </pic:pic>
              </a:graphicData>
            </a:graphic>
          </wp:inline>
        </w:drawing>
      </w:r>
    </w:p>
    <w:p w:rsidR="7D991AEE" w:rsidRDefault="7D991AEE" w14:paraId="2455F7D6" w14:textId="71911E90">
      <w:r w:rsidR="7D991AEE">
        <w:rPr/>
        <w:t xml:space="preserve">Ensuite le serveur monte comme un </w:t>
      </w:r>
      <w:r w:rsidR="0FD44614">
        <w:rPr/>
        <w:t>disque</w:t>
      </w:r>
      <w:r w:rsidR="7D991AEE">
        <w:rPr/>
        <w:t xml:space="preserve"> dur sur nos postes.</w:t>
      </w:r>
    </w:p>
    <w:p w:rsidR="6730DEEA" w:rsidRDefault="6730DEEA" w14:paraId="6504A2DF" w14:textId="189CB6F1">
      <w:r>
        <w:br w:type="page"/>
      </w:r>
    </w:p>
    <w:p w:rsidR="44C4136F" w:rsidP="6730DEEA" w:rsidRDefault="44C4136F" w14:paraId="2DDEC3B2" w14:textId="3480AF71">
      <w:pPr>
        <w:pStyle w:val="Heading2"/>
      </w:pPr>
      <w:r w:rsidR="44C4136F">
        <w:rPr/>
        <w:t>Opération Hors PAC</w:t>
      </w:r>
    </w:p>
    <w:p w:rsidR="44C4136F" w:rsidP="095E78CA" w:rsidRDefault="44C4136F" w14:paraId="356B2722" w14:textId="49FB430C">
      <w:pPr>
        <w:pStyle w:val="Heading4"/>
      </w:pPr>
      <w:r w:rsidR="2862B23B">
        <w:rPr/>
        <w:t>Prise en charge</w:t>
      </w:r>
    </w:p>
    <w:p w:rsidR="44C4136F" w:rsidP="095E78CA" w:rsidRDefault="44C4136F" w14:paraId="05B4AB9B" w14:textId="762221CF">
      <w:pPr>
        <w:pStyle w:val="TiTRE4"/>
      </w:pPr>
      <w:r w:rsidR="2862B23B">
        <w:rPr/>
        <w:t> ANALYSE DU BRIEF</w:t>
      </w:r>
    </w:p>
    <w:p w:rsidR="44C4136F" w:rsidP="6730DEEA" w:rsidRDefault="44C4136F" w14:paraId="76F2A8D2" w14:textId="17A89D90">
      <w:pPr>
        <w:pStyle w:val="Normal"/>
      </w:pPr>
      <w:r w:rsidR="44C4136F">
        <w:rPr/>
        <w:t xml:space="preserve"> </w:t>
      </w:r>
    </w:p>
    <w:p w:rsidR="44C4136F" w:rsidP="6730DEEA" w:rsidRDefault="44C4136F" w14:paraId="33449FD1" w14:textId="3EA6732D">
      <w:pPr>
        <w:pStyle w:val="Normal"/>
      </w:pPr>
      <w:r w:rsidR="44C4136F">
        <w:rPr/>
        <w:t xml:space="preserve">Le brief est déposé dans le tableau par le CDP Il faut s’assurer que : </w:t>
      </w:r>
    </w:p>
    <w:p w:rsidR="44C4136F" w:rsidP="6730DEEA" w:rsidRDefault="44C4136F" w14:paraId="28E008D5" w14:textId="1071F49C">
      <w:pPr>
        <w:pStyle w:val="Normal"/>
      </w:pPr>
      <w:r w:rsidR="44C4136F">
        <w:rPr/>
        <w:t>Le brief est au planning S’il ne l’est pas il faut vérifier que sa prise en charge ne pénalise pas les autres briefs.</w:t>
      </w:r>
    </w:p>
    <w:p w:rsidR="44C4136F" w:rsidP="6730DEEA" w:rsidRDefault="44C4136F" w14:paraId="6B374BEC" w14:textId="4CDE7BAD">
      <w:pPr>
        <w:pStyle w:val="Normal"/>
      </w:pPr>
      <w:r w:rsidR="44C4136F">
        <w:rPr/>
        <w:t>Le brief est complet S’il ne l’est pas il faut mettre en stand by et demander le complément dans la colonne commentaire</w:t>
      </w:r>
    </w:p>
    <w:p w:rsidR="44C4136F" w:rsidP="6730DEEA" w:rsidRDefault="44C4136F" w14:paraId="653D9084" w14:textId="712BBDF8">
      <w:pPr>
        <w:pStyle w:val="Normal"/>
      </w:pPr>
      <w:r w:rsidR="44C4136F">
        <w:rPr/>
        <w:t>Le brief est clair S’il ne l’est pas il faut mettre en stand-by et demander des précision par mail au CDP + coordinateur</w:t>
      </w:r>
    </w:p>
    <w:p w:rsidR="44C4136F" w:rsidP="6730DEEA" w:rsidRDefault="44C4136F" w14:paraId="5F68B281" w14:textId="463B17ED">
      <w:pPr>
        <w:pStyle w:val="Normal"/>
      </w:pPr>
      <w:r w:rsidR="7BC41328">
        <w:rPr/>
        <w:t>Le délai</w:t>
      </w:r>
      <w:r w:rsidR="2862B23B">
        <w:rPr/>
        <w:t xml:space="preserve"> peut être tenu </w:t>
      </w:r>
      <w:r w:rsidR="5473F652">
        <w:rPr/>
        <w:t xml:space="preserve"> </w:t>
      </w:r>
      <w:r w:rsidR="2862B23B">
        <w:rPr/>
        <w:t xml:space="preserve">Si ce n’est pas possible il faut demander un </w:t>
      </w:r>
      <w:r w:rsidR="2862B23B">
        <w:rPr/>
        <w:t>delais</w:t>
      </w:r>
      <w:r w:rsidR="2862B23B">
        <w:rPr/>
        <w:t xml:space="preserve"> au CDP.</w:t>
      </w:r>
    </w:p>
    <w:p w:rsidR="44C4136F" w:rsidP="6730DEEA" w:rsidRDefault="44C4136F" w14:paraId="01B6E8F7" w14:textId="65BF605A">
      <w:pPr>
        <w:pStyle w:val="Normal"/>
      </w:pPr>
      <w:r w:rsidR="44C4136F">
        <w:rPr/>
        <w:t>La nomenclature est dispo.</w:t>
      </w:r>
    </w:p>
    <w:p w:rsidR="44C4136F" w:rsidP="6730DEEA" w:rsidRDefault="44C4136F" w14:paraId="6C163385" w14:textId="193E16EB">
      <w:pPr>
        <w:pStyle w:val="Normal"/>
      </w:pPr>
      <w:r w:rsidR="44C4136F">
        <w:rPr/>
        <w:t xml:space="preserve"> </w:t>
      </w:r>
    </w:p>
    <w:p w:rsidR="44C4136F" w:rsidP="6730DEEA" w:rsidRDefault="44C4136F" w14:paraId="55807C68" w14:textId="7E111076">
      <w:pPr>
        <w:pStyle w:val="Normal"/>
      </w:pPr>
      <w:r w:rsidR="44C4136F">
        <w:rPr/>
        <w:t>Si tout est ok il faut mettre le brief en “en cours de prod”</w:t>
      </w:r>
    </w:p>
    <w:p w:rsidR="44C4136F" w:rsidP="095E78CA" w:rsidRDefault="44C4136F" w14:paraId="7575EEC4" w14:textId="2E4B9443">
      <w:pPr>
        <w:pStyle w:val="Normal"/>
        <w:rPr>
          <w:b w:val="1"/>
          <w:bCs w:val="1"/>
          <w:color w:val="FFC000"/>
        </w:rPr>
      </w:pPr>
      <w:r w:rsidRPr="095E78CA" w:rsidR="625DC1E7">
        <w:rPr>
          <w:b w:val="1"/>
          <w:bCs w:val="1"/>
          <w:color w:val="FFC000"/>
        </w:rPr>
        <w:t>Nomenclature :</w:t>
      </w:r>
    </w:p>
    <w:p w:rsidR="44C4136F" w:rsidP="6730DEEA" w:rsidRDefault="44C4136F" w14:paraId="523D88AB" w14:textId="4632F7D3">
      <w:pPr>
        <w:pStyle w:val="Normal"/>
      </w:pPr>
      <w:r w:rsidR="44C4136F">
        <w:rPr/>
        <w:t> Respecter la nomenclature easyhub</w:t>
      </w:r>
    </w:p>
    <w:p w:rsidR="44C4136F" w:rsidP="095E78CA" w:rsidRDefault="44C4136F" w14:paraId="2EC058C5" w14:textId="58CFA13A">
      <w:pPr>
        <w:pStyle w:val="Heading3"/>
      </w:pPr>
      <w:r w:rsidR="2862B23B">
        <w:rPr/>
        <w:t>Charte</w:t>
      </w:r>
    </w:p>
    <w:p w:rsidR="44C4136F" w:rsidP="095E78CA" w:rsidRDefault="44C4136F" w14:paraId="2443E481" w14:textId="345A77E3">
      <w:pPr>
        <w:pStyle w:val="Normal"/>
        <w:rPr>
          <w:rStyle w:val="TiTRE4Char"/>
        </w:rPr>
      </w:pPr>
      <w:r w:rsidR="2862B23B">
        <w:rPr/>
        <w:t> </w:t>
      </w:r>
      <w:r w:rsidRPr="095E78CA" w:rsidR="2862B23B">
        <w:rPr>
          <w:rStyle w:val="TiTRE4Char"/>
        </w:rPr>
        <w:t xml:space="preserve">Opérations </w:t>
      </w:r>
      <w:r w:rsidRPr="095E78CA" w:rsidR="45A5F1A4">
        <w:rPr>
          <w:rStyle w:val="TiTRE4Char"/>
        </w:rPr>
        <w:t>spécifiques :</w:t>
      </w:r>
    </w:p>
    <w:p w:rsidR="44C4136F" w:rsidP="6730DEEA" w:rsidRDefault="44C4136F" w14:paraId="1328EC13" w14:textId="6B242CFA">
      <w:pPr>
        <w:pStyle w:val="Normal"/>
      </w:pPr>
      <w:r w:rsidR="44C4136F">
        <w:rPr/>
        <w:t>Livraison EasyHUB</w:t>
      </w:r>
    </w:p>
    <w:p w:rsidR="44C4136F" w:rsidP="6730DEEA" w:rsidRDefault="44C4136F" w14:paraId="416C25EC" w14:textId="00BB6FF2">
      <w:pPr>
        <w:pStyle w:val="Normal"/>
      </w:pPr>
      <w:r w:rsidR="44C4136F">
        <w:rPr/>
        <w:t> Les fichiers sont déposés dans livrables avec les bons noms et le bon numéro de version.</w:t>
      </w:r>
    </w:p>
    <w:p w:rsidR="44C4136F" w:rsidP="6730DEEA" w:rsidRDefault="44C4136F" w14:paraId="63691F59" w14:textId="21B4233A">
      <w:pPr>
        <w:pStyle w:val="Normal"/>
      </w:pPr>
      <w:r w:rsidR="44C4136F">
        <w:rPr/>
        <w:t>Les anciens fichiers livrables sont écrasés ou supprimés.</w:t>
      </w:r>
    </w:p>
    <w:p w:rsidR="44C4136F" w:rsidP="6730DEEA" w:rsidRDefault="44C4136F" w14:paraId="75724353" w14:textId="504E8E2E">
      <w:pPr>
        <w:pStyle w:val="Normal"/>
      </w:pPr>
      <w:r w:rsidR="44C4136F">
        <w:rPr/>
        <w:t>Les fichiers sont COPIÉS/COLLÉS dans EasyHUB (les fichiers restent aussi dans livbrables)</w:t>
      </w:r>
    </w:p>
    <w:p w:rsidR="2E851478" w:rsidP="3CBD628E" w:rsidRDefault="2E851478" w14:paraId="51987F37" w14:textId="48319BE8">
      <w:pPr>
        <w:pStyle w:val="Heading2"/>
      </w:pPr>
      <w:r w:rsidR="1EB4C75E">
        <w:rPr/>
        <w:t>Process de</w:t>
      </w:r>
      <w:r>
        <w:br/>
      </w:r>
      <w:r w:rsidR="1EB4C75E">
        <w:rPr/>
        <w:t>production général</w:t>
      </w:r>
      <w:r w:rsidR="24D3281F">
        <w:rPr/>
        <w:t xml:space="preserve"> </w:t>
      </w:r>
    </w:p>
    <w:p w:rsidR="47E95E25" w:rsidP="2E851478" w:rsidRDefault="47E95E25" w14:paraId="43E0F733" w14:textId="1AE1FFA8">
      <w:pPr>
        <w:pStyle w:val="Heading3"/>
        <w:keepNext w:val="1"/>
        <w:keepLines w:val="1"/>
        <w:rPr>
          <w:rFonts w:ascii="Calibri Light" w:hAnsi="Calibri Light" w:eastAsia="Calibri Light" w:cs="Calibri Light"/>
          <w:b w:val="0"/>
          <w:bCs w:val="0"/>
          <w:i w:val="0"/>
          <w:iCs w:val="0"/>
          <w:caps w:val="0"/>
          <w:smallCaps w:val="0"/>
          <w:noProof w:val="0"/>
          <w:color w:val="2F5496"/>
          <w:sz w:val="32"/>
          <w:szCs w:val="32"/>
          <w:lang w:val="fr-FR"/>
        </w:rPr>
      </w:pPr>
      <w:r w:rsidRPr="6730DEEA" w:rsidR="47E95E25">
        <w:rPr>
          <w:noProof w:val="0"/>
          <w:lang w:val="fr-FR"/>
        </w:rPr>
        <w:t xml:space="preserve">PROCESS </w:t>
      </w:r>
    </w:p>
    <w:p w:rsidR="47E95E25" w:rsidP="095E78CA" w:rsidRDefault="47E95E25" w14:paraId="5BD10BAA" w14:textId="2CAE3B2D">
      <w:pPr>
        <w:pStyle w:val="Heading4"/>
        <w:keepNext w:val="1"/>
        <w:keepLines w:val="1"/>
        <w:suppressLineNumbers w:val="0"/>
        <w:bidi w:val="0"/>
        <w:spacing w:before="240" w:beforeAutospacing="off" w:after="240" w:afterAutospacing="off" w:line="279" w:lineRule="auto"/>
        <w:ind/>
        <w:rPr>
          <w:noProof w:val="0"/>
          <w:lang w:val="fr-FR"/>
        </w:rPr>
      </w:pPr>
      <w:r w:rsidRPr="095E78CA" w:rsidR="37637213">
        <w:rPr>
          <w:noProof w:val="0"/>
          <w:lang w:val="fr-FR"/>
        </w:rPr>
        <w:t>PREMIER BRIEF</w:t>
      </w:r>
    </w:p>
    <w:p w:rsidR="47E95E25" w:rsidP="095E78CA" w:rsidRDefault="47E95E25" w14:paraId="11815FDB" w14:textId="1097797F">
      <w:pPr>
        <w:pStyle w:val="Heading4"/>
        <w:keepNext w:val="1"/>
        <w:keepLines w:val="1"/>
        <w:suppressLineNumbers w:val="0"/>
        <w:bidi w:val="0"/>
        <w:spacing w:before="240" w:beforeAutospacing="off" w:after="240" w:afterAutospacing="off" w:line="279" w:lineRule="auto"/>
        <w:ind/>
        <w:rPr>
          <w:ins w:author="Antoine Potier" w:date="2025-08-13T07:04:22.827Z" w16du:dateUtc="2025-08-13T07:04:22.827Z" w:id="961480004"/>
          <w:b w:val="0"/>
          <w:bCs w:val="0"/>
          <w:noProof w:val="0"/>
          <w:color w:val="000000" w:themeColor="text1" w:themeTint="FF" w:themeShade="FF"/>
          <w:sz w:val="24"/>
          <w:szCs w:val="24"/>
          <w:lang w:val="fr-FR"/>
        </w:rPr>
      </w:pPr>
      <w:r w:rsidRPr="095E78CA" w:rsidR="3BDF266E">
        <w:rPr>
          <w:rStyle w:val="TiTRE4Char"/>
          <w:b w:val="1"/>
          <w:bCs w:val="1"/>
          <w:noProof w:val="0"/>
          <w:lang w:val="fr-FR"/>
        </w:rPr>
        <w:t>Le CDP chez Gutenberg cré</w:t>
      </w:r>
      <w:r w:rsidRPr="095E78CA" w:rsidR="080C18CD">
        <w:rPr>
          <w:rStyle w:val="TiTRE4Char"/>
          <w:b w:val="1"/>
          <w:bCs w:val="1"/>
          <w:noProof w:val="0"/>
          <w:lang w:val="fr-FR"/>
        </w:rPr>
        <w:t>é</w:t>
      </w:r>
      <w:r w:rsidRPr="095E78CA" w:rsidR="3BDF266E">
        <w:rPr>
          <w:rStyle w:val="TiTRE4Char"/>
          <w:b w:val="1"/>
          <w:bCs w:val="1"/>
          <w:noProof w:val="0"/>
          <w:lang w:val="fr-FR"/>
        </w:rPr>
        <w:t xml:space="preserve"> une ligne dans le tableau :</w:t>
      </w:r>
      <w:r>
        <w:br/>
      </w:r>
      <w:r w:rsidRPr="095E78CA" w:rsidR="067827DD">
        <w:rPr>
          <w:b w:val="0"/>
          <w:bCs w:val="0"/>
          <w:noProof w:val="0"/>
          <w:color w:val="000000" w:themeColor="text1" w:themeTint="FF" w:themeShade="FF"/>
          <w:sz w:val="24"/>
          <w:szCs w:val="24"/>
          <w:lang w:val="fr-FR"/>
        </w:rPr>
        <w:t xml:space="preserve">Il indique </w:t>
      </w:r>
      <w:r w:rsidRPr="095E78CA" w:rsidR="01C8A4D4">
        <w:rPr>
          <w:b w:val="0"/>
          <w:bCs w:val="0"/>
          <w:noProof w:val="0"/>
          <w:color w:val="000000" w:themeColor="text1" w:themeTint="FF" w:themeShade="FF"/>
          <w:sz w:val="24"/>
          <w:szCs w:val="24"/>
          <w:lang w:val="fr-FR"/>
        </w:rPr>
        <w:t>où</w:t>
      </w:r>
      <w:r w:rsidRPr="095E78CA" w:rsidR="067827DD">
        <w:rPr>
          <w:b w:val="0"/>
          <w:bCs w:val="0"/>
          <w:noProof w:val="0"/>
          <w:color w:val="000000" w:themeColor="text1" w:themeTint="FF" w:themeShade="FF"/>
          <w:sz w:val="24"/>
          <w:szCs w:val="24"/>
          <w:lang w:val="fr-FR"/>
        </w:rPr>
        <w:t xml:space="preserve"> se trouve les éléments </w:t>
      </w:r>
      <w:r>
        <w:br/>
      </w:r>
      <w:r w:rsidRPr="095E78CA" w:rsidR="0F35F178">
        <w:rPr>
          <w:b w:val="0"/>
          <w:bCs w:val="0"/>
          <w:noProof w:val="0"/>
          <w:color w:val="000000" w:themeColor="text1" w:themeTint="FF" w:themeShade="FF"/>
          <w:sz w:val="24"/>
          <w:szCs w:val="24"/>
          <w:lang w:val="fr-FR"/>
        </w:rPr>
        <w:t>G</w:t>
      </w:r>
      <w:r w:rsidRPr="095E78CA" w:rsidR="067827DD">
        <w:rPr>
          <w:b w:val="0"/>
          <w:bCs w:val="0"/>
          <w:noProof w:val="0"/>
          <w:color w:val="000000" w:themeColor="text1" w:themeTint="FF" w:themeShade="FF"/>
          <w:sz w:val="24"/>
          <w:szCs w:val="24"/>
          <w:lang w:val="fr-FR"/>
        </w:rPr>
        <w:t>énéralement dans son dossier échange</w:t>
      </w:r>
      <w:r w:rsidRPr="095E78CA" w:rsidR="5A09DEB5">
        <w:rPr>
          <w:b w:val="0"/>
          <w:bCs w:val="0"/>
          <w:noProof w:val="0"/>
          <w:color w:val="000000" w:themeColor="text1" w:themeTint="FF" w:themeShade="FF"/>
          <w:sz w:val="24"/>
          <w:szCs w:val="24"/>
          <w:lang w:val="fr-FR"/>
        </w:rPr>
        <w:t xml:space="preserve"> :</w:t>
      </w:r>
      <w:r>
        <w:br/>
      </w:r>
      <w:r w:rsidRPr="095E78CA" w:rsidR="24ACEDAE">
        <w:rPr>
          <w:rFonts w:ascii="Aptos" w:hAnsi="Aptos" w:eastAsia="Aptos" w:cs="Aptos"/>
          <w:b w:val="0"/>
          <w:bCs w:val="0"/>
          <w:noProof w:val="0"/>
          <w:color w:val="000000" w:themeColor="text1" w:themeTint="FF" w:themeShade="FF"/>
          <w:sz w:val="24"/>
          <w:szCs w:val="24"/>
          <w:lang w:val="fr-FR"/>
        </w:rPr>
        <w:t>/Volumes/</w:t>
      </w:r>
      <w:r w:rsidRPr="095E78CA" w:rsidR="24ACEDAE">
        <w:rPr>
          <w:rFonts w:ascii="Aptos" w:hAnsi="Aptos" w:eastAsia="Aptos" w:cs="Aptos"/>
          <w:b w:val="0"/>
          <w:bCs w:val="0"/>
          <w:noProof w:val="0"/>
          <w:color w:val="000000" w:themeColor="text1" w:themeTint="FF" w:themeShade="FF"/>
          <w:sz w:val="24"/>
          <w:szCs w:val="24"/>
          <w:lang w:val="fr-FR"/>
        </w:rPr>
        <w:t>gfr</w:t>
      </w:r>
      <w:r w:rsidRPr="095E78CA" w:rsidR="24ACEDAE">
        <w:rPr>
          <w:rFonts w:ascii="Aptos" w:hAnsi="Aptos" w:eastAsia="Aptos" w:cs="Aptos"/>
          <w:b w:val="0"/>
          <w:bCs w:val="0"/>
          <w:noProof w:val="0"/>
          <w:color w:val="000000" w:themeColor="text1" w:themeTint="FF" w:themeShade="FF"/>
          <w:sz w:val="24"/>
          <w:szCs w:val="24"/>
          <w:lang w:val="fr-FR"/>
        </w:rPr>
        <w:t>/</w:t>
      </w:r>
      <w:r w:rsidRPr="095E78CA" w:rsidR="28428953">
        <w:rPr>
          <w:rFonts w:ascii="Aptos" w:hAnsi="Aptos" w:eastAsia="Aptos" w:cs="Aptos"/>
          <w:b w:val="0"/>
          <w:bCs w:val="0"/>
          <w:noProof w:val="0"/>
          <w:color w:val="000000" w:themeColor="text1" w:themeTint="FF" w:themeShade="FF"/>
          <w:sz w:val="24"/>
          <w:szCs w:val="24"/>
          <w:lang w:val="fr-FR"/>
        </w:rPr>
        <w:t>gutenberg</w:t>
      </w:r>
      <w:r w:rsidRPr="095E78CA" w:rsidR="28428953">
        <w:rPr>
          <w:rFonts w:ascii="Aptos" w:hAnsi="Aptos" w:eastAsia="Aptos" w:cs="Aptos"/>
          <w:b w:val="0"/>
          <w:bCs w:val="0"/>
          <w:noProof w:val="0"/>
          <w:color w:val="000000" w:themeColor="text1" w:themeTint="FF" w:themeShade="FF"/>
          <w:sz w:val="24"/>
          <w:szCs w:val="24"/>
          <w:lang w:val="fr-FR"/>
        </w:rPr>
        <w:t>/</w:t>
      </w:r>
      <w:r w:rsidRPr="095E78CA" w:rsidR="24ACEDAE">
        <w:rPr>
          <w:rFonts w:ascii="Aptos" w:hAnsi="Aptos" w:eastAsia="Aptos" w:cs="Aptos"/>
          <w:b w:val="0"/>
          <w:bCs w:val="0"/>
          <w:noProof w:val="0"/>
          <w:color w:val="000000" w:themeColor="text1" w:themeTint="FF" w:themeShade="FF"/>
          <w:sz w:val="24"/>
          <w:szCs w:val="24"/>
          <w:lang w:val="fr-FR"/>
        </w:rPr>
        <w:t>320_AUCHAN-EDITION/11_DOSSIER-ECHANGES</w:t>
      </w:r>
      <w:r>
        <w:br/>
      </w:r>
      <w:r w:rsidRPr="095E78CA" w:rsidR="0BB3609F">
        <w:rPr>
          <w:b w:val="0"/>
          <w:bCs w:val="0"/>
          <w:noProof w:val="0"/>
          <w:color w:val="000000" w:themeColor="text1" w:themeTint="FF" w:themeShade="FF"/>
          <w:sz w:val="24"/>
          <w:szCs w:val="24"/>
          <w:lang w:val="fr-FR"/>
        </w:rPr>
        <w:t xml:space="preserve">Il indique la </w:t>
      </w:r>
      <w:r w:rsidRPr="095E78CA" w:rsidR="3A3F8064">
        <w:rPr>
          <w:b w:val="0"/>
          <w:bCs w:val="0"/>
          <w:noProof w:val="0"/>
          <w:color w:val="000000" w:themeColor="text1" w:themeTint="FF" w:themeShade="FF"/>
          <w:sz w:val="24"/>
          <w:szCs w:val="24"/>
          <w:lang w:val="fr-FR"/>
        </w:rPr>
        <w:t>date</w:t>
      </w:r>
      <w:r w:rsidRPr="095E78CA" w:rsidR="72EA39A6">
        <w:rPr>
          <w:b w:val="0"/>
          <w:bCs w:val="0"/>
          <w:noProof w:val="0"/>
          <w:color w:val="000000" w:themeColor="text1" w:themeTint="FF" w:themeShade="FF"/>
          <w:sz w:val="24"/>
          <w:szCs w:val="24"/>
          <w:lang w:val="fr-FR"/>
        </w:rPr>
        <w:t xml:space="preserve"> </w:t>
      </w:r>
      <w:r w:rsidRPr="095E78CA" w:rsidR="0BB3609F">
        <w:rPr>
          <w:b w:val="0"/>
          <w:bCs w:val="0"/>
          <w:noProof w:val="0"/>
          <w:color w:val="000000" w:themeColor="text1" w:themeTint="FF" w:themeShade="FF"/>
          <w:sz w:val="24"/>
          <w:szCs w:val="24"/>
          <w:lang w:val="fr-FR"/>
        </w:rPr>
        <w:t>et</w:t>
      </w:r>
      <w:r w:rsidRPr="095E78CA" w:rsidR="0BB3609F">
        <w:rPr>
          <w:b w:val="0"/>
          <w:bCs w:val="0"/>
          <w:noProof w:val="0"/>
          <w:color w:val="000000" w:themeColor="text1" w:themeTint="FF" w:themeShade="FF"/>
          <w:sz w:val="24"/>
          <w:szCs w:val="24"/>
          <w:lang w:val="fr-FR"/>
        </w:rPr>
        <w:t xml:space="preserve"> l’heure de </w:t>
      </w:r>
      <w:r w:rsidRPr="095E78CA" w:rsidR="64D62A8D">
        <w:rPr>
          <w:b w:val="0"/>
          <w:bCs w:val="0"/>
          <w:noProof w:val="0"/>
          <w:color w:val="000000" w:themeColor="text1" w:themeTint="FF" w:themeShade="FF"/>
          <w:sz w:val="24"/>
          <w:szCs w:val="24"/>
          <w:lang w:val="fr-FR"/>
        </w:rPr>
        <w:t xml:space="preserve">la </w:t>
      </w:r>
      <w:r w:rsidRPr="095E78CA" w:rsidR="0BB3609F">
        <w:rPr>
          <w:b w:val="0"/>
          <w:bCs w:val="0"/>
          <w:noProof w:val="0"/>
          <w:color w:val="000000" w:themeColor="text1" w:themeTint="FF" w:themeShade="FF"/>
          <w:sz w:val="24"/>
          <w:szCs w:val="24"/>
          <w:lang w:val="fr-FR"/>
        </w:rPr>
        <w:t>remise.</w:t>
      </w:r>
    </w:p>
    <w:p w:rsidR="47E95E25" w:rsidP="6730DEEA" w:rsidRDefault="47E95E25" w14:paraId="4183BE43" w14:textId="0CD3299E">
      <w:pPr>
        <w:pStyle w:val="Normal"/>
        <w:suppressLineNumbers w:val="0"/>
        <w:bidi w:val="0"/>
        <w:spacing w:before="240" w:beforeAutospacing="off" w:after="240" w:afterAutospacing="off" w:line="279" w:lineRule="auto"/>
        <w:ind w:left="0" w:right="0"/>
        <w:jc w:val="left"/>
        <w:rPr>
          <w:noProof w:val="0"/>
          <w:lang w:val="fr-FR"/>
        </w:rPr>
      </w:pPr>
      <w:ins w:author="Antoine Potier" w:date="2025-08-13T07:04:36.522Z" w:id="1106368349">
        <w:r w:rsidRPr="6730DEEA" w:rsidR="7B1FA8BA">
          <w:rPr>
            <w:noProof w:val="0"/>
            <w:lang w:val="fr-FR"/>
          </w:rPr>
          <w:t>Il fournit la nomenclature des fichiers pour easyhub</w:t>
        </w:r>
      </w:ins>
    </w:p>
    <w:p w:rsidR="47E95E25" w:rsidP="2E851478" w:rsidRDefault="47E95E25" w14:paraId="4D4C5177" w14:textId="48B2D4D6">
      <w:pPr>
        <w:pStyle w:val="Normal"/>
        <w:suppressLineNumbers w:val="0"/>
        <w:bidi w:val="0"/>
        <w:spacing w:before="240" w:beforeAutospacing="off" w:after="240" w:afterAutospacing="off" w:line="279" w:lineRule="auto"/>
        <w:ind w:left="0" w:right="0"/>
        <w:jc w:val="left"/>
        <w:rPr>
          <w:noProof w:val="0"/>
          <w:sz w:val="24"/>
          <w:szCs w:val="24"/>
          <w:lang w:val="fr-FR"/>
        </w:rPr>
      </w:pPr>
      <w:r w:rsidRPr="6730DEEA" w:rsidR="47E95E25">
        <w:rPr>
          <w:b w:val="1"/>
          <w:bCs w:val="1"/>
          <w:noProof w:val="0"/>
          <w:lang w:val="fr-FR"/>
        </w:rPr>
        <w:t xml:space="preserve">Al </w:t>
      </w:r>
      <w:r w:rsidRPr="6730DEEA" w:rsidR="47E95E25">
        <w:rPr>
          <w:b w:val="1"/>
          <w:bCs w:val="1"/>
          <w:noProof w:val="0"/>
          <w:lang w:val="fr-FR"/>
        </w:rPr>
        <w:t>Pagino</w:t>
      </w:r>
      <w:r w:rsidRPr="6730DEEA" w:rsidR="47E95E25">
        <w:rPr>
          <w:b w:val="1"/>
          <w:bCs w:val="1"/>
          <w:noProof w:val="0"/>
          <w:lang w:val="fr-FR"/>
        </w:rPr>
        <w:t xml:space="preserve"> doit</w:t>
      </w:r>
      <w:r w:rsidRPr="6730DEEA" w:rsidR="73219AE5">
        <w:rPr>
          <w:b w:val="1"/>
          <w:bCs w:val="1"/>
          <w:noProof w:val="0"/>
          <w:lang w:val="fr-FR"/>
        </w:rPr>
        <w:t xml:space="preserve"> : </w:t>
      </w:r>
      <w:r>
        <w:br/>
      </w:r>
      <w:r w:rsidRPr="6730DEEA" w:rsidR="73219AE5">
        <w:rPr>
          <w:noProof w:val="0"/>
          <w:lang w:val="fr-FR"/>
        </w:rPr>
        <w:t xml:space="preserve">Créer le dossier dans la fabrique pour </w:t>
      </w:r>
      <w:r w:rsidRPr="6730DEEA" w:rsidR="106B31B6">
        <w:rPr>
          <w:noProof w:val="0"/>
          <w:lang w:val="fr-FR"/>
        </w:rPr>
        <w:t>M</w:t>
      </w:r>
      <w:r w:rsidRPr="6730DEEA" w:rsidR="73219AE5">
        <w:rPr>
          <w:noProof w:val="0"/>
          <w:lang w:val="fr-FR"/>
        </w:rPr>
        <w:t>anhour</w:t>
      </w:r>
      <w:r>
        <w:br/>
      </w:r>
      <w:r w:rsidRPr="6730DEEA" w:rsidR="42B9B5F1">
        <w:rPr>
          <w:noProof w:val="0"/>
          <w:lang w:val="fr-FR"/>
        </w:rPr>
        <w:t xml:space="preserve">Renommer le dossier avec le bon </w:t>
      </w:r>
      <w:r w:rsidRPr="6730DEEA" w:rsidR="60DA98A7">
        <w:rPr>
          <w:noProof w:val="0"/>
          <w:lang w:val="fr-FR"/>
        </w:rPr>
        <w:t xml:space="preserve">numéro et </w:t>
      </w:r>
      <w:r w:rsidRPr="6730DEEA" w:rsidR="41BE4990">
        <w:rPr>
          <w:noProof w:val="0"/>
          <w:lang w:val="fr-FR"/>
        </w:rPr>
        <w:t xml:space="preserve">le </w:t>
      </w:r>
      <w:r w:rsidRPr="6730DEEA" w:rsidR="42B9B5F1">
        <w:rPr>
          <w:noProof w:val="0"/>
          <w:lang w:val="fr-FR"/>
        </w:rPr>
        <w:t>nom</w:t>
      </w:r>
      <w:r w:rsidRPr="6730DEEA" w:rsidR="10EACC36">
        <w:rPr>
          <w:noProof w:val="0"/>
          <w:lang w:val="fr-FR"/>
        </w:rPr>
        <w:t xml:space="preserve"> </w:t>
      </w:r>
      <w:r w:rsidRPr="6730DEEA" w:rsidR="15F0626A">
        <w:rPr>
          <w:noProof w:val="0"/>
          <w:lang w:val="fr-FR"/>
        </w:rPr>
        <w:t xml:space="preserve">de dossier ex : </w:t>
      </w:r>
      <w:r>
        <w:br/>
      </w:r>
      <w:r w:rsidRPr="6730DEEA" w:rsidR="6640AE71">
        <w:rPr>
          <w:noProof w:val="0"/>
          <w:lang w:val="fr-FR"/>
        </w:rPr>
        <w:t xml:space="preserve">Récupérer les </w:t>
      </w:r>
      <w:r w:rsidRPr="6730DEEA" w:rsidR="1E5F40C5">
        <w:rPr>
          <w:noProof w:val="0"/>
          <w:lang w:val="fr-FR"/>
        </w:rPr>
        <w:t>élé</w:t>
      </w:r>
      <w:r w:rsidRPr="6730DEEA" w:rsidR="6640AE71">
        <w:rPr>
          <w:noProof w:val="0"/>
          <w:lang w:val="fr-FR"/>
        </w:rPr>
        <w:t>ments</w:t>
      </w:r>
      <w:r w:rsidRPr="6730DEEA" w:rsidR="6640AE71">
        <w:rPr>
          <w:noProof w:val="0"/>
          <w:lang w:val="fr-FR"/>
        </w:rPr>
        <w:t xml:space="preserve"> dans échange et ranger : </w:t>
      </w:r>
      <w:r>
        <w:br/>
      </w:r>
      <w:r>
        <w:br/>
      </w:r>
      <w:r w:rsidRPr="6730DEEA" w:rsidR="7865FAF9">
        <w:rPr>
          <w:noProof w:val="0"/>
          <w:lang w:val="fr-FR"/>
        </w:rPr>
        <w:t xml:space="preserve">- </w:t>
      </w:r>
      <w:r w:rsidRPr="6730DEEA" w:rsidR="05AD0967">
        <w:rPr>
          <w:noProof w:val="0"/>
          <w:lang w:val="fr-FR"/>
        </w:rPr>
        <w:t xml:space="preserve">Les images dans le dossier </w:t>
      </w:r>
      <w:r w:rsidRPr="6730DEEA" w:rsidR="2E851478">
        <w:rPr>
          <w:noProof w:val="0"/>
          <w:lang w:val="fr-FR"/>
        </w:rPr>
        <w:t>3</w:t>
      </w:r>
      <w:r w:rsidRPr="6730DEEA" w:rsidR="42566CCF">
        <w:rPr>
          <w:noProof w:val="0"/>
          <w:lang w:val="fr-FR"/>
        </w:rPr>
        <w:t>_LIENS” de la semaine</w:t>
      </w:r>
      <w:r w:rsidRPr="6730DEEA" w:rsidR="1EA02BB3">
        <w:rPr>
          <w:noProof w:val="0"/>
          <w:lang w:val="fr-FR"/>
        </w:rPr>
        <w:t xml:space="preserve"> elle doivent être renommées sans espace sans accents et sans caractère spéciaux</w:t>
      </w:r>
      <w:r>
        <w:br/>
      </w:r>
      <w:r w:rsidRPr="6730DEEA" w:rsidR="7CF0FA9D">
        <w:rPr>
          <w:noProof w:val="0"/>
          <w:lang w:val="fr-FR"/>
        </w:rPr>
        <w:t xml:space="preserve">- </w:t>
      </w:r>
      <w:r w:rsidRPr="6730DEEA" w:rsidR="7CD9D748">
        <w:rPr>
          <w:noProof w:val="0"/>
          <w:lang w:val="fr-FR"/>
        </w:rPr>
        <w:t>Les créas dans le dossier créa</w:t>
      </w:r>
      <w:r w:rsidRPr="6730DEEA" w:rsidR="5CD1E337">
        <w:rPr>
          <w:noProof w:val="0"/>
          <w:lang w:val="fr-FR"/>
        </w:rPr>
        <w:t xml:space="preserve"> “01_CREA”</w:t>
      </w:r>
      <w:r>
        <w:br/>
      </w:r>
      <w:r w:rsidRPr="6730DEEA" w:rsidR="287A1CFD">
        <w:rPr>
          <w:noProof w:val="0"/>
          <w:lang w:val="fr-FR"/>
        </w:rPr>
        <w:t>- Le brief dans le dossier “00_BRIEF”</w:t>
      </w:r>
    </w:p>
    <w:p w:rsidR="65CDA5A0" w:rsidP="4C5003BD" w:rsidRDefault="65CDA5A0" w14:paraId="2AF5F467" w14:textId="1DB6B4F3">
      <w:pPr>
        <w:pStyle w:val="Normal"/>
        <w:suppressLineNumbers w:val="0"/>
        <w:bidi w:val="0"/>
        <w:spacing w:before="240" w:beforeAutospacing="off" w:after="240" w:afterAutospacing="off" w:line="279" w:lineRule="auto"/>
        <w:ind w:left="0" w:right="0"/>
        <w:jc w:val="left"/>
        <w:rPr>
          <w:noProof w:val="0"/>
          <w:color w:val="FF0000"/>
          <w:lang w:val="fr-FR"/>
        </w:rPr>
      </w:pPr>
      <w:r w:rsidRPr="4C5003BD" w:rsidR="65CDA5A0">
        <w:rPr>
          <w:noProof w:val="0"/>
          <w:lang w:val="fr-FR"/>
        </w:rPr>
        <w:t>Anal</w:t>
      </w:r>
      <w:r w:rsidRPr="4C5003BD" w:rsidR="250343C1">
        <w:rPr>
          <w:noProof w:val="0"/>
          <w:lang w:val="fr-FR"/>
        </w:rPr>
        <w:t>y</w:t>
      </w:r>
      <w:r w:rsidRPr="4C5003BD" w:rsidR="65CDA5A0">
        <w:rPr>
          <w:noProof w:val="0"/>
          <w:lang w:val="fr-FR"/>
        </w:rPr>
        <w:t>ser le brief pour valider la livraison dans le temps souhaité par le CDP.</w:t>
      </w:r>
      <w:r>
        <w:br/>
      </w:r>
      <w:r>
        <w:br/>
      </w:r>
      <w:r w:rsidRPr="4C5003BD" w:rsidR="278047DF">
        <w:rPr>
          <w:noProof w:val="0"/>
          <w:lang w:val="fr-FR"/>
        </w:rPr>
        <w:t xml:space="preserve">S’il manque des éléments </w:t>
      </w:r>
      <w:r w:rsidRPr="4C5003BD" w:rsidR="625A65E5">
        <w:rPr>
          <w:noProof w:val="0"/>
          <w:lang w:val="fr-FR"/>
        </w:rPr>
        <w:t>il faut mettre le brief en STAND BY dans le tableau et faire la demande aux coordinateurs via le canal Teams</w:t>
      </w:r>
      <w:r>
        <w:br/>
      </w:r>
      <w:r w:rsidRPr="4C5003BD" w:rsidR="625A65E5">
        <w:rPr>
          <w:noProof w:val="0"/>
          <w:color w:val="FF0000"/>
          <w:lang w:val="fr-FR"/>
        </w:rPr>
        <w:t xml:space="preserve">Attention : On n’a le droit d’utiliser que les typos fournies par </w:t>
      </w:r>
      <w:r w:rsidRPr="4C5003BD" w:rsidR="625A65E5">
        <w:rPr>
          <w:noProof w:val="0"/>
          <w:color w:val="FF0000"/>
          <w:lang w:val="fr-FR"/>
        </w:rPr>
        <w:t>les coordinateur</w:t>
      </w:r>
      <w:r w:rsidRPr="4C5003BD" w:rsidR="0CBEF347">
        <w:rPr>
          <w:noProof w:val="0"/>
          <w:color w:val="FF0000"/>
          <w:lang w:val="fr-FR"/>
        </w:rPr>
        <w:t>s</w:t>
      </w:r>
      <w:r w:rsidRPr="4C5003BD" w:rsidR="625A65E5">
        <w:rPr>
          <w:noProof w:val="0"/>
          <w:color w:val="FF0000"/>
          <w:lang w:val="fr-FR"/>
        </w:rPr>
        <w:t xml:space="preserve"> chez Gutenberg. Si </w:t>
      </w:r>
      <w:r w:rsidRPr="4C5003BD" w:rsidR="4928D647">
        <w:rPr>
          <w:noProof w:val="0"/>
          <w:color w:val="FF0000"/>
          <w:lang w:val="fr-FR"/>
        </w:rPr>
        <w:t>des typos m</w:t>
      </w:r>
      <w:r w:rsidRPr="4C5003BD" w:rsidR="625A65E5">
        <w:rPr>
          <w:noProof w:val="0"/>
          <w:color w:val="FF0000"/>
          <w:lang w:val="fr-FR"/>
        </w:rPr>
        <w:t>anquent ou sont fourni</w:t>
      </w:r>
      <w:r w:rsidRPr="4C5003BD" w:rsidR="61261361">
        <w:rPr>
          <w:noProof w:val="0"/>
          <w:color w:val="FF0000"/>
          <w:lang w:val="fr-FR"/>
        </w:rPr>
        <w:t>e</w:t>
      </w:r>
      <w:r w:rsidRPr="4C5003BD" w:rsidR="625A65E5">
        <w:rPr>
          <w:noProof w:val="0"/>
          <w:color w:val="FF0000"/>
          <w:lang w:val="fr-FR"/>
        </w:rPr>
        <w:t>s par des créa</w:t>
      </w:r>
      <w:r w:rsidRPr="4C5003BD" w:rsidR="38480569">
        <w:rPr>
          <w:noProof w:val="0"/>
          <w:color w:val="FF0000"/>
          <w:lang w:val="fr-FR"/>
        </w:rPr>
        <w:t>s</w:t>
      </w:r>
      <w:r w:rsidRPr="4C5003BD" w:rsidR="625A65E5">
        <w:rPr>
          <w:noProof w:val="0"/>
          <w:color w:val="FF0000"/>
          <w:lang w:val="fr-FR"/>
        </w:rPr>
        <w:t xml:space="preserve"> il faut a</w:t>
      </w:r>
      <w:r w:rsidRPr="4C5003BD" w:rsidR="63F33138">
        <w:rPr>
          <w:noProof w:val="0"/>
          <w:color w:val="FF0000"/>
          <w:lang w:val="fr-FR"/>
        </w:rPr>
        <w:t>vertir les coordinateurs</w:t>
      </w:r>
      <w:r w:rsidRPr="4C5003BD" w:rsidR="37AE7E4B">
        <w:rPr>
          <w:noProof w:val="0"/>
          <w:color w:val="FF0000"/>
          <w:lang w:val="fr-FR"/>
        </w:rPr>
        <w:t>.</w:t>
      </w:r>
    </w:p>
    <w:p w:rsidR="625A65E5" w:rsidP="2E851478" w:rsidRDefault="625A65E5" w14:paraId="483D91B6" w14:textId="475AEF22">
      <w:pPr>
        <w:pStyle w:val="Normal"/>
        <w:bidi w:val="0"/>
        <w:rPr>
          <w:noProof w:val="0"/>
          <w:sz w:val="24"/>
          <w:szCs w:val="24"/>
          <w:lang w:val="fr-FR"/>
        </w:rPr>
      </w:pPr>
      <w:r w:rsidRPr="4C5003BD" w:rsidR="625A65E5">
        <w:rPr>
          <w:noProof w:val="0"/>
          <w:lang w:val="fr-FR"/>
        </w:rPr>
        <w:t>Si tout est ok pour démarrer</w:t>
      </w:r>
      <w:r w:rsidRPr="4C5003BD" w:rsidR="23207C88">
        <w:rPr>
          <w:noProof w:val="0"/>
          <w:lang w:val="fr-FR"/>
        </w:rPr>
        <w:t>,</w:t>
      </w:r>
      <w:r w:rsidRPr="4C5003BD" w:rsidR="625A65E5">
        <w:rPr>
          <w:noProof w:val="0"/>
          <w:lang w:val="fr-FR"/>
        </w:rPr>
        <w:t xml:space="preserve"> l’opérateur réalise les </w:t>
      </w:r>
      <w:r w:rsidRPr="4C5003BD" w:rsidR="58D9AE48">
        <w:rPr>
          <w:noProof w:val="0"/>
          <w:lang w:val="fr-FR"/>
        </w:rPr>
        <w:t>éléments</w:t>
      </w:r>
      <w:r w:rsidRPr="4C5003BD" w:rsidR="625A65E5">
        <w:rPr>
          <w:noProof w:val="0"/>
          <w:lang w:val="fr-FR"/>
        </w:rPr>
        <w:t xml:space="preserve"> demandés</w:t>
      </w:r>
    </w:p>
    <w:p w:rsidR="47E95E25" w:rsidP="2E851478" w:rsidRDefault="47E95E25" w14:paraId="5F4C84F5" w14:textId="1692B7FF">
      <w:pPr>
        <w:pStyle w:val="Normal"/>
        <w:bidi w:val="0"/>
        <w:rPr>
          <w:rFonts w:ascii="Calibri" w:hAnsi="Calibri" w:eastAsia="Calibri" w:cs="Calibri"/>
          <w:b w:val="1"/>
          <w:bCs w:val="1"/>
          <w:i w:val="0"/>
          <w:iCs w:val="0"/>
          <w:caps w:val="0"/>
          <w:smallCaps w:val="0"/>
          <w:noProof w:val="0"/>
          <w:color w:val="000000" w:themeColor="text1" w:themeTint="FF" w:themeShade="FF"/>
          <w:sz w:val="22"/>
          <w:szCs w:val="22"/>
          <w:lang w:val="fr-FR"/>
        </w:rPr>
      </w:pPr>
      <w:r w:rsidRPr="2E851478" w:rsidR="47E95E25">
        <w:rPr>
          <w:b w:val="1"/>
          <w:bCs w:val="1"/>
          <w:noProof w:val="0"/>
          <w:lang w:val="fr-FR"/>
        </w:rPr>
        <w:t>Exécuter-normaliser les formats</w:t>
      </w:r>
    </w:p>
    <w:p w:rsidR="7033D6A4" w:rsidP="095E78CA" w:rsidRDefault="7033D6A4" w14:paraId="25D81B23" w14:textId="1D0A9F8D">
      <w:pPr>
        <w:pStyle w:val="Normal"/>
        <w:rPr>
          <w:rFonts w:ascii="Calibri" w:hAnsi="Calibri" w:eastAsia="Calibri" w:cs="Calibri"/>
          <w:b w:val="0"/>
          <w:bCs w:val="0"/>
          <w:i w:val="0"/>
          <w:iCs w:val="0"/>
          <w:caps w:val="0"/>
          <w:smallCaps w:val="0"/>
          <w:noProof w:val="0"/>
          <w:color w:val="000000" w:themeColor="text1" w:themeTint="FF" w:themeShade="FF"/>
          <w:sz w:val="24"/>
          <w:szCs w:val="24"/>
          <w:lang w:val="fr-FR"/>
        </w:rPr>
      </w:pPr>
      <w:r w:rsidRPr="095E78CA" w:rsidR="41E9B8F5">
        <w:rPr>
          <w:b w:val="0"/>
          <w:bCs w:val="0"/>
          <w:noProof w:val="0"/>
          <w:color w:val="auto"/>
          <w:lang w:val="fr-FR"/>
        </w:rPr>
        <w:t xml:space="preserve">- </w:t>
      </w:r>
      <w:r w:rsidRPr="095E78CA" w:rsidR="2E1CA512">
        <w:rPr>
          <w:b w:val="0"/>
          <w:bCs w:val="0"/>
          <w:noProof w:val="0"/>
          <w:color w:val="auto"/>
          <w:lang w:val="fr-FR"/>
        </w:rPr>
        <w:t xml:space="preserve">Format : </w:t>
      </w:r>
      <w:r w:rsidRPr="095E78CA" w:rsidR="6BDFD0D4">
        <w:rPr>
          <w:noProof w:val="0"/>
          <w:lang w:val="fr-FR"/>
        </w:rPr>
        <w:t>E</w:t>
      </w:r>
      <w:r w:rsidRPr="095E78CA" w:rsidR="2E1CA512">
        <w:rPr>
          <w:noProof w:val="0"/>
          <w:lang w:val="fr-FR"/>
        </w:rPr>
        <w:t>xécuter</w:t>
      </w:r>
      <w:r w:rsidRPr="095E78CA" w:rsidR="2E1CA512">
        <w:rPr>
          <w:noProof w:val="0"/>
          <w:lang w:val="fr-FR"/>
        </w:rPr>
        <w:t xml:space="preserve"> au format du brief et selon l’agrandissement</w:t>
      </w:r>
    </w:p>
    <w:p w:rsidR="69FC6387" w:rsidP="2E851478" w:rsidRDefault="69FC6387" w14:paraId="02C3D768" w14:textId="032429CE">
      <w:pPr>
        <w:pStyle w:val="Normal"/>
        <w:rPr>
          <w:noProof w:val="0"/>
          <w:lang w:val="fr-FR"/>
        </w:rPr>
      </w:pPr>
      <w:r w:rsidRPr="2E851478" w:rsidR="69FC6387">
        <w:rPr>
          <w:noProof w:val="0"/>
          <w:lang w:val="fr-FR"/>
        </w:rPr>
        <w:t xml:space="preserve">- </w:t>
      </w:r>
      <w:r w:rsidRPr="2E851478" w:rsidR="69FC6387">
        <w:rPr>
          <w:rFonts w:ascii="Aptos" w:hAnsi="Aptos" w:eastAsia="Aptos" w:cs="Aptos"/>
          <w:noProof w:val="0"/>
          <w:sz w:val="24"/>
          <w:szCs w:val="24"/>
          <w:lang w:val="fr-FR"/>
        </w:rPr>
        <w:t>Connaissance et application de la charte graphique</w:t>
      </w:r>
    </w:p>
    <w:p w:rsidR="47E95E25" w:rsidP="2E851478" w:rsidRDefault="47E95E25" w14:paraId="09B1B591" w14:textId="342A6078">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2E851478" w:rsidR="47E95E25">
        <w:rPr>
          <w:noProof w:val="0"/>
          <w:lang w:val="fr-FR"/>
        </w:rPr>
        <w:t>- Les couleurs doivent être</w:t>
      </w:r>
      <w:r w:rsidRPr="2E851478" w:rsidR="5A7634C3">
        <w:rPr>
          <w:noProof w:val="0"/>
          <w:lang w:val="fr-FR"/>
        </w:rPr>
        <w:t xml:space="preserve"> conforme à </w:t>
      </w:r>
      <w:r w:rsidRPr="2E851478" w:rsidR="5A7634C3">
        <w:rPr>
          <w:noProof w:val="0"/>
          <w:lang w:val="fr-FR"/>
        </w:rPr>
        <w:t>la</w:t>
      </w:r>
      <w:r w:rsidRPr="2E851478" w:rsidR="5A7634C3">
        <w:rPr>
          <w:noProof w:val="0"/>
          <w:lang w:val="fr-FR"/>
        </w:rPr>
        <w:t xml:space="preserve"> charte et</w:t>
      </w:r>
      <w:r w:rsidRPr="2E851478" w:rsidR="47E95E25">
        <w:rPr>
          <w:noProof w:val="0"/>
          <w:lang w:val="fr-FR"/>
        </w:rPr>
        <w:t xml:space="preserve"> harmonisées entre les différents doc (à contrôler avec aperçu de la sortie)</w:t>
      </w:r>
    </w:p>
    <w:p w:rsidR="47E95E25" w:rsidP="4C5003BD" w:rsidRDefault="47E95E25" w14:paraId="5E068E8D" w14:textId="3E1ADAEF">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4C5003BD" w:rsidR="47E95E25">
        <w:rPr>
          <w:noProof w:val="0"/>
          <w:lang w:val="fr-FR"/>
        </w:rPr>
        <w:t>- Les formes de découpe doivent être en pantone (si le nom n’est pas bon cela bloque le flux) les forme</w:t>
      </w:r>
      <w:r w:rsidRPr="4C5003BD" w:rsidR="12168127">
        <w:rPr>
          <w:noProof w:val="0"/>
          <w:lang w:val="fr-FR"/>
        </w:rPr>
        <w:t>s</w:t>
      </w:r>
      <w:r w:rsidRPr="4C5003BD" w:rsidR="47E95E25">
        <w:rPr>
          <w:noProof w:val="0"/>
          <w:lang w:val="fr-FR"/>
        </w:rPr>
        <w:t xml:space="preserve"> de découpe doivent être </w:t>
      </w:r>
      <w:r w:rsidRPr="4C5003BD" w:rsidR="0396C713">
        <w:rPr>
          <w:noProof w:val="0"/>
          <w:lang w:val="fr-FR"/>
        </w:rPr>
        <w:t>en surimpression</w:t>
      </w:r>
      <w:r w:rsidRPr="4C5003BD" w:rsidR="47E95E25">
        <w:rPr>
          <w:noProof w:val="0"/>
          <w:lang w:val="fr-FR"/>
        </w:rPr>
        <w:t>.</w:t>
      </w:r>
    </w:p>
    <w:p w:rsidR="47E95E25" w:rsidP="4C5003BD" w:rsidRDefault="47E95E25" w14:paraId="60AFEA52" w14:textId="374588DA">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4C5003BD" w:rsidR="47E95E25">
        <w:rPr>
          <w:noProof w:val="0"/>
          <w:lang w:val="fr-FR"/>
        </w:rPr>
        <w:t>- Les fond</w:t>
      </w:r>
      <w:r w:rsidRPr="4C5003BD" w:rsidR="7CD38632">
        <w:rPr>
          <w:noProof w:val="0"/>
          <w:lang w:val="fr-FR"/>
        </w:rPr>
        <w:t>s</w:t>
      </w:r>
      <w:r w:rsidRPr="4C5003BD" w:rsidR="47E95E25">
        <w:rPr>
          <w:noProof w:val="0"/>
          <w:lang w:val="fr-FR"/>
        </w:rPr>
        <w:t xml:space="preserve"> perdus doivent bien être à 5mm</w:t>
      </w:r>
    </w:p>
    <w:p w:rsidR="47E95E25" w:rsidP="2E851478" w:rsidRDefault="47E95E25" w14:paraId="2A4BADE0" w14:textId="17049A04">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2E851478" w:rsidR="47E95E25">
        <w:rPr>
          <w:noProof w:val="0"/>
          <w:lang w:val="fr-FR"/>
        </w:rPr>
        <w:t>- Le Triman et la signature sont placés conformément au brief et à la bonne taille</w:t>
      </w:r>
    </w:p>
    <w:p w:rsidR="47E95E25" w:rsidP="2E851478" w:rsidRDefault="47E95E25" w14:paraId="4779361F" w14:textId="7EA357FC">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2E851478" w:rsidR="47E95E25">
        <w:rPr>
          <w:noProof w:val="0"/>
          <w:lang w:val="fr-FR"/>
        </w:rPr>
        <w:t>- Les mentions sont présentes et à la bonne taille</w:t>
      </w:r>
    </w:p>
    <w:p w:rsidR="47E95E25" w:rsidP="4C5003BD" w:rsidRDefault="47E95E25" w14:paraId="5C5EF832" w14:textId="7BCF7713">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4C5003BD" w:rsidR="47E95E25">
        <w:rPr>
          <w:noProof w:val="0"/>
          <w:lang w:val="fr-FR"/>
        </w:rPr>
        <w:t>- Le document est propre et bien exécuté (il n’y a pas d’éléments inutile</w:t>
      </w:r>
      <w:r w:rsidRPr="4C5003BD" w:rsidR="4AA58472">
        <w:rPr>
          <w:noProof w:val="0"/>
          <w:lang w:val="fr-FR"/>
        </w:rPr>
        <w:t>s</w:t>
      </w:r>
      <w:r w:rsidRPr="4C5003BD" w:rsidR="47E95E25">
        <w:rPr>
          <w:noProof w:val="0"/>
          <w:lang w:val="fr-FR"/>
        </w:rPr>
        <w:t>, hors page ou dans les gabarits)</w:t>
      </w:r>
    </w:p>
    <w:p w:rsidR="47E95E25" w:rsidP="4C5003BD" w:rsidRDefault="47E95E25" w14:paraId="7AE2C08C" w14:textId="11D875E4">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4C5003BD" w:rsidR="47E95E25">
        <w:rPr>
          <w:noProof w:val="0"/>
          <w:lang w:val="fr-FR"/>
        </w:rPr>
        <w:t>(</w:t>
      </w:r>
      <w:r w:rsidRPr="4C5003BD" w:rsidR="2CF25CCD">
        <w:rPr>
          <w:noProof w:val="0"/>
          <w:lang w:val="fr-FR"/>
        </w:rPr>
        <w:t>À</w:t>
      </w:r>
      <w:r w:rsidRPr="4C5003BD" w:rsidR="47E95E25">
        <w:rPr>
          <w:noProof w:val="0"/>
          <w:lang w:val="fr-FR"/>
        </w:rPr>
        <w:t xml:space="preserve"> contrôler avec aperçu de la sortie</w:t>
      </w:r>
      <w:r w:rsidRPr="4C5003BD" w:rsidR="47388388">
        <w:rPr>
          <w:noProof w:val="0"/>
          <w:lang w:val="fr-FR"/>
        </w:rPr>
        <w:t xml:space="preserve"> pour </w:t>
      </w:r>
      <w:r w:rsidRPr="4C5003BD" w:rsidR="3F227C55">
        <w:rPr>
          <w:noProof w:val="0"/>
          <w:lang w:val="fr-FR"/>
        </w:rPr>
        <w:t>les formats</w:t>
      </w:r>
      <w:r w:rsidRPr="4C5003BD" w:rsidR="47388388">
        <w:rPr>
          <w:noProof w:val="0"/>
          <w:lang w:val="fr-FR"/>
        </w:rPr>
        <w:t xml:space="preserve"> </w:t>
      </w:r>
      <w:r w:rsidRPr="4C5003BD" w:rsidR="47388388">
        <w:rPr>
          <w:noProof w:val="0"/>
          <w:lang w:val="fr-FR"/>
        </w:rPr>
        <w:t>print</w:t>
      </w:r>
      <w:r w:rsidRPr="4C5003BD" w:rsidR="47E95E25">
        <w:rPr>
          <w:noProof w:val="0"/>
          <w:lang w:val="fr-FR"/>
        </w:rPr>
        <w:t>)</w:t>
      </w:r>
      <w:r>
        <w:br/>
      </w:r>
      <w:r w:rsidRPr="4C5003BD" w:rsidR="47E95E25">
        <w:rPr>
          <w:noProof w:val="0"/>
          <w:lang w:val="fr-FR"/>
        </w:rPr>
        <w:t xml:space="preserve">- Les images sont liées dans A TRAITER et </w:t>
      </w:r>
      <w:r w:rsidRPr="4C5003BD" w:rsidR="47E95E25">
        <w:rPr>
          <w:noProof w:val="0"/>
          <w:lang w:val="fr-FR"/>
        </w:rPr>
        <w:t>flappées</w:t>
      </w:r>
      <w:r w:rsidRPr="4C5003BD" w:rsidR="47E95E25">
        <w:rPr>
          <w:noProof w:val="0"/>
          <w:lang w:val="fr-FR"/>
        </w:rPr>
        <w:t xml:space="preserve"> </w:t>
      </w:r>
      <w:r w:rsidRPr="4C5003BD" w:rsidR="47A72833">
        <w:rPr>
          <w:noProof w:val="0"/>
          <w:lang w:val="fr-FR"/>
        </w:rPr>
        <w:t>“</w:t>
      </w:r>
      <w:r w:rsidRPr="4C5003BD" w:rsidR="47E95E25">
        <w:rPr>
          <w:noProof w:val="0"/>
          <w:lang w:val="fr-FR"/>
        </w:rPr>
        <w:t>Image en attente</w:t>
      </w:r>
      <w:r w:rsidRPr="4C5003BD" w:rsidR="38685C4C">
        <w:rPr>
          <w:noProof w:val="0"/>
          <w:lang w:val="fr-FR"/>
        </w:rPr>
        <w:t>”</w:t>
      </w:r>
      <w:r>
        <w:br/>
      </w:r>
      <w:r w:rsidRPr="4C5003BD" w:rsidR="47E95E25">
        <w:rPr>
          <w:noProof w:val="0"/>
          <w:lang w:val="fr-FR"/>
        </w:rPr>
        <w:t xml:space="preserve">- Les </w:t>
      </w:r>
      <w:r w:rsidRPr="4C5003BD" w:rsidR="47E95E25">
        <w:rPr>
          <w:noProof w:val="0"/>
          <w:lang w:val="fr-FR"/>
        </w:rPr>
        <w:t>pictos</w:t>
      </w:r>
      <w:r w:rsidRPr="4C5003BD" w:rsidR="47E95E25">
        <w:rPr>
          <w:noProof w:val="0"/>
          <w:lang w:val="fr-FR"/>
        </w:rPr>
        <w:t xml:space="preserve"> et </w:t>
      </w:r>
      <w:r w:rsidRPr="4C5003BD" w:rsidR="485163AF">
        <w:rPr>
          <w:noProof w:val="0"/>
          <w:lang w:val="fr-FR"/>
        </w:rPr>
        <w:t xml:space="preserve">le </w:t>
      </w:r>
      <w:r w:rsidRPr="4C5003BD" w:rsidR="47E95E25">
        <w:rPr>
          <w:noProof w:val="0"/>
          <w:lang w:val="fr-FR"/>
        </w:rPr>
        <w:t>logo sont liés dans éléments utilies</w:t>
      </w:r>
      <w:r>
        <w:br/>
      </w:r>
      <w:r w:rsidRPr="4C5003BD" w:rsidR="47E95E25">
        <w:rPr>
          <w:noProof w:val="0"/>
          <w:lang w:val="fr-FR"/>
        </w:rPr>
        <w:t>- Les image</w:t>
      </w:r>
      <w:r w:rsidRPr="4C5003BD" w:rsidR="1F668B9E">
        <w:rPr>
          <w:noProof w:val="0"/>
          <w:lang w:val="fr-FR"/>
        </w:rPr>
        <w:t>s</w:t>
      </w:r>
      <w:r w:rsidRPr="4C5003BD" w:rsidR="47E95E25">
        <w:rPr>
          <w:noProof w:val="0"/>
          <w:lang w:val="fr-FR"/>
        </w:rPr>
        <w:t xml:space="preserve"> doivent être en 300 DPI et importées </w:t>
      </w:r>
      <w:r w:rsidRPr="4C5003BD" w:rsidR="40EA2B9B">
        <w:rPr>
          <w:noProof w:val="0"/>
          <w:lang w:val="fr-FR"/>
        </w:rPr>
        <w:t>à</w:t>
      </w:r>
      <w:r w:rsidRPr="4C5003BD" w:rsidR="47E95E25">
        <w:rPr>
          <w:noProof w:val="0"/>
          <w:lang w:val="fr-FR"/>
        </w:rPr>
        <w:t xml:space="preserve"> moins 120% (sinon </w:t>
      </w:r>
      <w:r w:rsidRPr="4C5003BD" w:rsidR="47E95E25">
        <w:rPr>
          <w:noProof w:val="0"/>
          <w:lang w:val="fr-FR"/>
        </w:rPr>
        <w:t>flapper</w:t>
      </w:r>
      <w:r w:rsidRPr="4C5003BD" w:rsidR="47E95E25">
        <w:rPr>
          <w:noProof w:val="0"/>
          <w:lang w:val="fr-FR"/>
        </w:rPr>
        <w:t xml:space="preserve">) </w:t>
      </w:r>
      <w:r>
        <w:br/>
      </w:r>
      <w:r w:rsidRPr="4C5003BD" w:rsidR="47E95E25">
        <w:rPr>
          <w:noProof w:val="0"/>
          <w:lang w:val="fr-FR"/>
        </w:rPr>
        <w:t>- Le nom du document respecte la nomenclature</w:t>
      </w:r>
      <w:r>
        <w:br/>
      </w:r>
      <w:r w:rsidRPr="4C5003BD" w:rsidR="47E95E25">
        <w:rPr>
          <w:noProof w:val="0"/>
          <w:lang w:val="fr-FR"/>
        </w:rPr>
        <w:t>- Les éventuelles corrections ont été effectuées</w:t>
      </w:r>
      <w:r>
        <w:br/>
      </w:r>
      <w:r>
        <w:br/>
      </w:r>
      <w:r w:rsidRPr="4C5003BD" w:rsidR="0EB7C1C2">
        <w:rPr>
          <w:noProof w:val="0"/>
          <w:lang w:val="fr-FR"/>
        </w:rPr>
        <w:t>Si des éléments manquants arrivent en cours de BAT ils sont intégrés en fonction du temps restant avant livraison.</w:t>
      </w:r>
    </w:p>
    <w:p w:rsidR="2E851478" w:rsidP="3CBD628E" w:rsidRDefault="2E851478" w14:paraId="2A89BCE2" w14:textId="15D218B7">
      <w:pPr>
        <w:pStyle w:val="Normal"/>
        <w:rPr>
          <w:rFonts w:ascii="Calibri" w:hAnsi="Calibri" w:eastAsia="Calibri" w:cs="Calibri"/>
          <w:b w:val="0"/>
          <w:bCs w:val="0"/>
          <w:i w:val="0"/>
          <w:iCs w:val="0"/>
          <w:caps w:val="0"/>
          <w:smallCaps w:val="0"/>
          <w:noProof w:val="0"/>
          <w:color w:val="000000" w:themeColor="text1" w:themeTint="FF" w:themeShade="FF"/>
          <w:sz w:val="22"/>
          <w:szCs w:val="22"/>
          <w:lang w:val="fr-FR"/>
        </w:rPr>
      </w:pPr>
      <w:r w:rsidRPr="3CBD628E" w:rsidR="0EB7C1C2">
        <w:rPr>
          <w:noProof w:val="0"/>
          <w:lang w:val="fr-FR"/>
        </w:rPr>
        <w:t xml:space="preserve">Les éléments manquants sont marqués avec des </w:t>
      </w:r>
      <w:r w:rsidRPr="3CBD628E" w:rsidR="0EB7C1C2">
        <w:rPr>
          <w:noProof w:val="0"/>
          <w:lang w:val="fr-FR"/>
        </w:rPr>
        <w:t>flaps</w:t>
      </w:r>
      <w:r w:rsidRPr="3CBD628E" w:rsidR="0EB7C1C2">
        <w:rPr>
          <w:noProof w:val="0"/>
          <w:lang w:val="fr-FR"/>
        </w:rPr>
        <w:t xml:space="preserve"> et récapitulés dans le message lors de la mise à disposition du brief.</w:t>
      </w:r>
    </w:p>
    <w:p w:rsidR="47E95E25" w:rsidP="4C5003BD" w:rsidRDefault="47E95E25" w14:paraId="78A24175" w14:textId="0BDAB323">
      <w:pPr>
        <w:pStyle w:val="Normal"/>
        <w:keepNext w:val="1"/>
        <w:keepLines w:val="1"/>
        <w:rPr>
          <w:b w:val="1"/>
          <w:bCs w:val="1"/>
          <w:noProof w:val="0"/>
          <w:lang w:val="fr-FR"/>
        </w:rPr>
      </w:pPr>
      <w:r w:rsidRPr="4C5003BD" w:rsidR="47E95E25">
        <w:rPr>
          <w:b w:val="1"/>
          <w:bCs w:val="1"/>
          <w:noProof w:val="0"/>
          <w:lang w:val="fr-FR"/>
        </w:rPr>
        <w:t>Livraison</w:t>
      </w:r>
      <w:r w:rsidRPr="4C5003BD" w:rsidR="22CC54F2">
        <w:rPr>
          <w:b w:val="1"/>
          <w:bCs w:val="1"/>
          <w:noProof w:val="0"/>
          <w:lang w:val="fr-FR"/>
        </w:rPr>
        <w:t xml:space="preserve"> </w:t>
      </w:r>
      <w:r w:rsidRPr="4C5003BD" w:rsidR="35C53ED5">
        <w:rPr>
          <w:b w:val="1"/>
          <w:bCs w:val="1"/>
          <w:noProof w:val="0"/>
          <w:lang w:val="fr-FR"/>
        </w:rPr>
        <w:t>sans mise à dispo</w:t>
      </w:r>
    </w:p>
    <w:p w:rsidR="47E95E25" w:rsidP="32C5434B" w:rsidRDefault="47E95E25" w14:paraId="61BC3E86" w14:textId="75F269C9">
      <w:pPr>
        <w:pStyle w:val="Normal"/>
        <w:rPr>
          <w:noProof w:val="0"/>
          <w:lang w:val="fr-FR"/>
        </w:rPr>
      </w:pPr>
      <w:r w:rsidRPr="32C5434B" w:rsidR="039FE1DF">
        <w:rPr>
          <w:noProof w:val="0"/>
          <w:lang w:val="fr-FR"/>
        </w:rPr>
        <w:t>Les Indd sont mis à dispo dans le dossier Exe dans lucid</w:t>
      </w:r>
      <w:r w:rsidRPr="32C5434B" w:rsidR="2126585F">
        <w:rPr>
          <w:noProof w:val="0"/>
          <w:lang w:val="fr-FR"/>
        </w:rPr>
        <w:t xml:space="preserve"> selon la nomenclature</w:t>
      </w:r>
    </w:p>
    <w:p w:rsidR="47E95E25" w:rsidP="095E78CA" w:rsidRDefault="47E95E25" w14:paraId="1F86B06D" w14:textId="77B1085F">
      <w:pPr>
        <w:pStyle w:val="TiTRE4"/>
        <w:rPr>
          <w:noProof w:val="0"/>
          <w:lang w:val="fr-FR"/>
        </w:rPr>
      </w:pPr>
      <w:r w:rsidRPr="095E78CA" w:rsidR="39030A38">
        <w:rPr>
          <w:noProof w:val="0"/>
          <w:lang w:val="fr-FR"/>
        </w:rPr>
        <w:t>Nomenclature :</w:t>
      </w:r>
    </w:p>
    <w:p w:rsidR="47E95E25" w:rsidP="2E851478" w:rsidRDefault="47E95E25" w14:paraId="109C8859" w14:textId="1492482E">
      <w:pPr>
        <w:pStyle w:val="Normal"/>
      </w:pPr>
      <w:r w:rsidR="3AE26741">
        <w:rPr/>
        <w:t xml:space="preserve">La </w:t>
      </w:r>
      <w:r w:rsidR="3AE26741">
        <w:rPr/>
        <w:t>plupart</w:t>
      </w:r>
      <w:r w:rsidR="3AE26741">
        <w:rPr/>
        <w:t xml:space="preserve"> des fichiers doivent suivre la nomenclature </w:t>
      </w:r>
      <w:r w:rsidR="3AE26741">
        <w:rPr/>
        <w:t>easy</w:t>
      </w:r>
      <w:r w:rsidR="3AE26741">
        <w:rPr/>
        <w:t xml:space="preserve"> hub</w:t>
      </w:r>
    </w:p>
    <w:p w:rsidR="47E95E25" w:rsidP="2E851478" w:rsidRDefault="47E95E25" w14:paraId="45B01AD2" w14:textId="58E22A96">
      <w:pPr>
        <w:pStyle w:val="Normal"/>
        <w:rPr>
          <w:noProof w:val="0"/>
          <w:lang w:val="fr-FR"/>
        </w:rPr>
      </w:pPr>
      <w:r>
        <w:br/>
      </w:r>
      <w:r w:rsidRPr="2E851478" w:rsidR="47E95E25">
        <w:rPr>
          <w:noProof w:val="0"/>
          <w:lang w:val="fr-FR"/>
        </w:rPr>
        <w:t>Les PDF BD</w:t>
      </w:r>
      <w:r w:rsidRPr="2E851478" w:rsidR="328C7CBA">
        <w:rPr>
          <w:noProof w:val="0"/>
          <w:lang w:val="fr-FR"/>
        </w:rPr>
        <w:t xml:space="preserve"> ou autre format</w:t>
      </w:r>
      <w:r w:rsidRPr="2E851478" w:rsidR="47E95E25">
        <w:rPr>
          <w:noProof w:val="0"/>
          <w:lang w:val="fr-FR"/>
        </w:rPr>
        <w:t xml:space="preserve"> pour relecture sont mis à disposition dans le dossier Livrable dans lucid</w:t>
      </w:r>
      <w:r>
        <w:br/>
      </w:r>
      <w:r>
        <w:br/>
      </w:r>
      <w:r w:rsidRPr="2E851478" w:rsidR="0A468C46">
        <w:rPr>
          <w:noProof w:val="0"/>
          <w:lang w:val="fr-FR"/>
        </w:rPr>
        <w:t xml:space="preserve">L'opérateur rempli le récap de supports dans </w:t>
      </w:r>
      <w:r w:rsidRPr="2E851478" w:rsidR="0A468C46">
        <w:rPr>
          <w:noProof w:val="0"/>
          <w:lang w:val="fr-FR"/>
        </w:rPr>
        <w:t>listing</w:t>
      </w:r>
    </w:p>
    <w:p w:rsidR="464FB5A9" w:rsidP="2E851478" w:rsidRDefault="464FB5A9" w14:paraId="2C5F80DE" w14:textId="7BAEA2EA">
      <w:pPr>
        <w:pStyle w:val="Normal"/>
        <w:rPr>
          <w:b w:val="1"/>
          <w:bCs w:val="1"/>
          <w:noProof w:val="0"/>
          <w:lang w:val="fr-FR"/>
        </w:rPr>
      </w:pPr>
      <w:r w:rsidRPr="2E851478" w:rsidR="464FB5A9">
        <w:rPr>
          <w:b w:val="1"/>
          <w:bCs w:val="1"/>
          <w:noProof w:val="0"/>
          <w:lang w:val="fr-FR"/>
        </w:rPr>
        <w:t xml:space="preserve">Relecture AL </w:t>
      </w:r>
      <w:r w:rsidRPr="2E851478" w:rsidR="464FB5A9">
        <w:rPr>
          <w:b w:val="1"/>
          <w:bCs w:val="1"/>
          <w:noProof w:val="0"/>
          <w:lang w:val="fr-FR"/>
        </w:rPr>
        <w:t>Pagino</w:t>
      </w:r>
    </w:p>
    <w:p w:rsidR="70B4868A" w:rsidP="2E851478" w:rsidRDefault="70B4868A" w14:paraId="1717A236" w14:textId="6FF8F89A">
      <w:pPr>
        <w:pStyle w:val="Normal"/>
        <w:rPr>
          <w:noProof w:val="0"/>
          <w:color w:val="FF0000"/>
          <w:lang w:val="fr-FR"/>
        </w:rPr>
      </w:pPr>
      <w:r w:rsidRPr="2E851478" w:rsidR="70B4868A">
        <w:rPr>
          <w:noProof w:val="0"/>
          <w:color w:val="FF0000"/>
          <w:lang w:val="fr-FR"/>
        </w:rPr>
        <w:t>Suite aux</w:t>
      </w:r>
      <w:r w:rsidRPr="2E851478" w:rsidR="70B4868A">
        <w:rPr>
          <w:noProof w:val="0"/>
          <w:color w:val="FF0000"/>
          <w:lang w:val="fr-FR"/>
        </w:rPr>
        <w:t xml:space="preserve"> problèmes de qualité remontés une prestation de relecture </w:t>
      </w:r>
      <w:r w:rsidRPr="2E851478" w:rsidR="60AA8F85">
        <w:rPr>
          <w:noProof w:val="0"/>
          <w:color w:val="FF0000"/>
          <w:lang w:val="fr-FR"/>
        </w:rPr>
        <w:t>a</w:t>
      </w:r>
      <w:r w:rsidRPr="2E851478" w:rsidR="70B4868A">
        <w:rPr>
          <w:noProof w:val="0"/>
          <w:color w:val="FF0000"/>
          <w:lang w:val="fr-FR"/>
        </w:rPr>
        <w:t xml:space="preserve"> </w:t>
      </w:r>
      <w:r w:rsidRPr="2E851478" w:rsidR="70B4868A">
        <w:rPr>
          <w:noProof w:val="0"/>
          <w:color w:val="FF0000"/>
          <w:lang w:val="fr-FR"/>
        </w:rPr>
        <w:t xml:space="preserve">été ajoutée </w:t>
      </w:r>
      <w:r>
        <w:br/>
      </w:r>
      <w:r w:rsidRPr="2E851478" w:rsidR="70B4868A">
        <w:rPr>
          <w:b w:val="1"/>
          <w:bCs w:val="1"/>
          <w:noProof w:val="0"/>
          <w:color w:val="FF0000"/>
          <w:lang w:val="fr-FR"/>
        </w:rPr>
        <w:t xml:space="preserve">à partir du </w:t>
      </w:r>
      <w:r w:rsidRPr="2E851478" w:rsidR="7B9B9544">
        <w:rPr>
          <w:b w:val="1"/>
          <w:bCs w:val="1"/>
          <w:noProof w:val="0"/>
          <w:color w:val="FF0000"/>
          <w:lang w:val="fr-FR"/>
        </w:rPr>
        <w:t>lundi 23 juin 2025 aucun dossier ne doit ressortir de la prod sans relecture</w:t>
      </w:r>
      <w:r w:rsidRPr="2E851478" w:rsidR="7B9B9544">
        <w:rPr>
          <w:noProof w:val="0"/>
          <w:color w:val="FF0000"/>
          <w:lang w:val="fr-FR"/>
        </w:rPr>
        <w:t xml:space="preserve">. </w:t>
      </w:r>
      <w:r>
        <w:br/>
      </w:r>
      <w:r w:rsidRPr="2E851478" w:rsidR="0DAD6AD6">
        <w:rPr>
          <w:noProof w:val="0"/>
          <w:color w:val="FF0000"/>
          <w:lang w:val="fr-FR"/>
        </w:rPr>
        <w:t xml:space="preserve">Si nous devons décaler les délais il faut </w:t>
      </w:r>
      <w:r w:rsidRPr="2E851478" w:rsidR="072B0DB1">
        <w:rPr>
          <w:noProof w:val="0"/>
          <w:color w:val="FF0000"/>
          <w:lang w:val="fr-FR"/>
        </w:rPr>
        <w:t xml:space="preserve">demander </w:t>
      </w:r>
      <w:r w:rsidRPr="2E851478" w:rsidR="4F180C25">
        <w:rPr>
          <w:noProof w:val="0"/>
          <w:color w:val="FF0000"/>
          <w:lang w:val="fr-FR"/>
        </w:rPr>
        <w:t>aux coordinateurs</w:t>
      </w:r>
    </w:p>
    <w:p w:rsidR="464FB5A9" w:rsidP="2E851478" w:rsidRDefault="464FB5A9" w14:paraId="20BAF44B" w14:textId="4CF4942D">
      <w:pPr>
        <w:pStyle w:val="Normal"/>
      </w:pPr>
      <w:r w:rsidRPr="095E78CA" w:rsidR="7977F927">
        <w:rPr>
          <w:b w:val="1"/>
          <w:bCs w:val="1"/>
          <w:noProof w:val="0"/>
          <w:lang w:val="fr-FR"/>
        </w:rPr>
        <w:t xml:space="preserve">Le relecteur </w:t>
      </w:r>
      <w:r>
        <w:br/>
      </w:r>
      <w:r w:rsidRPr="095E78CA" w:rsidR="6BB3BB3F">
        <w:rPr>
          <w:noProof w:val="0"/>
          <w:lang w:val="fr-FR"/>
        </w:rPr>
        <w:t xml:space="preserve">Doit reprendre le brief et </w:t>
      </w:r>
      <w:r w:rsidRPr="095E78CA" w:rsidR="17A16528">
        <w:rPr>
          <w:noProof w:val="0"/>
          <w:lang w:val="fr-FR"/>
        </w:rPr>
        <w:t xml:space="preserve">contrôler </w:t>
      </w:r>
      <w:r w:rsidRPr="095E78CA" w:rsidR="6BB3BB3F">
        <w:rPr>
          <w:noProof w:val="0"/>
          <w:lang w:val="fr-FR"/>
        </w:rPr>
        <w:t xml:space="preserve">: </w:t>
      </w:r>
      <w:r>
        <w:br/>
      </w:r>
      <w:r w:rsidRPr="095E78CA" w:rsidR="6D9C4991">
        <w:rPr>
          <w:noProof w:val="0"/>
          <w:lang w:val="fr-FR"/>
        </w:rPr>
        <w:t>- Relecture contenu selon brief</w:t>
      </w:r>
      <w:r>
        <w:br/>
      </w:r>
      <w:r w:rsidRPr="095E78CA" w:rsidR="6D9C4991">
        <w:rPr>
          <w:noProof w:val="0"/>
          <w:lang w:val="fr-FR"/>
        </w:rPr>
        <w:t>- Contrôle application de la charte graphique</w:t>
      </w:r>
      <w:r>
        <w:br/>
      </w:r>
      <w:r w:rsidRPr="095E78CA" w:rsidR="6D9C4991">
        <w:rPr>
          <w:noProof w:val="0"/>
          <w:lang w:val="fr-FR"/>
        </w:rPr>
        <w:t>- Indication dans le</w:t>
      </w:r>
      <w:r w:rsidRPr="095E78CA" w:rsidR="6D9C4991">
        <w:rPr>
          <w:noProof w:val="0"/>
          <w:lang w:val="fr-FR"/>
        </w:rPr>
        <w:t xml:space="preserve"> tableau de suivi doivent être relues</w:t>
      </w:r>
      <w:r>
        <w:br/>
      </w:r>
      <w:r w:rsidRPr="095E78CA" w:rsidR="6D9C4991">
        <w:rPr>
          <w:noProof w:val="0"/>
          <w:lang w:val="fr-FR"/>
        </w:rPr>
        <w:t>- Concernant le CRM, vérification codage HTML</w:t>
      </w:r>
      <w:r w:rsidRPr="095E78CA" w:rsidR="565320B8">
        <w:rPr>
          <w:noProof w:val="0"/>
          <w:lang w:val="fr-FR"/>
        </w:rPr>
        <w:t xml:space="preserve"> selon </w:t>
      </w:r>
      <w:hyperlink w:anchor="gid=1246752991" r:id="Rb03abc0815974e67">
        <w:r w:rsidRPr="095E78CA" w:rsidR="565320B8">
          <w:rPr>
            <w:rStyle w:val="Hyperlink"/>
            <w:noProof w:val="0"/>
            <w:lang w:val="fr-FR"/>
          </w:rPr>
          <w:t>cheklist</w:t>
        </w:r>
      </w:hyperlink>
      <w:r w:rsidR="565320B8">
        <w:rPr/>
        <w:t xml:space="preserve"> en ligne</w:t>
      </w:r>
    </w:p>
    <w:p w:rsidR="5B4C67D0" w:rsidP="4C5003BD" w:rsidRDefault="5B4C67D0" w14:paraId="0911556A" w14:textId="4B354B41">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fr-FR"/>
        </w:rPr>
      </w:pPr>
      <w:r w:rsidRPr="4C5003BD" w:rsidR="5B4C67D0">
        <w:rPr>
          <w:noProof w:val="0"/>
          <w:lang w:val="fr-FR"/>
        </w:rPr>
        <w:t>S’il y a des corrections</w:t>
      </w:r>
      <w:r w:rsidRPr="4C5003BD" w:rsidR="6CE279C7">
        <w:rPr>
          <w:noProof w:val="0"/>
          <w:lang w:val="fr-FR"/>
        </w:rPr>
        <w:t>,</w:t>
      </w:r>
      <w:r w:rsidRPr="4C5003BD" w:rsidR="5B4C67D0">
        <w:rPr>
          <w:noProof w:val="0"/>
          <w:lang w:val="fr-FR"/>
        </w:rPr>
        <w:t xml:space="preserve"> le correcteur doit les passer </w:t>
      </w:r>
      <w:r w:rsidRPr="4C5003BD" w:rsidR="2EB99685">
        <w:rPr>
          <w:noProof w:val="0"/>
          <w:lang w:val="fr-FR"/>
        </w:rPr>
        <w:t>à</w:t>
      </w:r>
      <w:r w:rsidRPr="4C5003BD" w:rsidR="5B4C67D0">
        <w:rPr>
          <w:noProof w:val="0"/>
          <w:lang w:val="fr-FR"/>
        </w:rPr>
        <w:t xml:space="preserve"> l’opérateur.</w:t>
      </w:r>
    </w:p>
    <w:p w:rsidR="5B4C67D0" w:rsidP="2E851478" w:rsidRDefault="5B4C67D0" w14:paraId="52EF58DB" w14:textId="049260CB">
      <w:pPr>
        <w:pStyle w:val="Normal"/>
        <w:suppressLineNumbers w:val="0"/>
        <w:bidi w:val="0"/>
        <w:spacing w:before="0" w:beforeAutospacing="off" w:after="160" w:afterAutospacing="off" w:line="279" w:lineRule="auto"/>
        <w:ind w:left="0" w:right="0"/>
        <w:jc w:val="left"/>
        <w:rPr>
          <w:noProof w:val="0"/>
          <w:lang w:val="fr-FR"/>
        </w:rPr>
      </w:pPr>
      <w:r w:rsidRPr="6730DEEA" w:rsidR="5B4C67D0">
        <w:rPr>
          <w:noProof w:val="0"/>
          <w:lang w:val="fr-FR"/>
        </w:rPr>
        <w:t>Si tout est ok le relecteur doit :</w:t>
      </w:r>
      <w:r>
        <w:br/>
      </w:r>
      <w:r w:rsidRPr="6730DEEA" w:rsidR="675BA315">
        <w:rPr>
          <w:noProof w:val="0"/>
          <w:lang w:val="fr-FR"/>
        </w:rPr>
        <w:t xml:space="preserve">- Indiquer </w:t>
      </w:r>
      <w:r w:rsidRPr="6730DEEA" w:rsidR="00D8B5D3">
        <w:rPr>
          <w:noProof w:val="0"/>
          <w:lang w:val="fr-FR"/>
        </w:rPr>
        <w:t xml:space="preserve">la relecture </w:t>
      </w:r>
      <w:hyperlink r:id="Rb2dd0cadb58a4e98">
        <w:r w:rsidRPr="6730DEEA" w:rsidR="00D8B5D3">
          <w:rPr>
            <w:rStyle w:val="Hyperlink"/>
            <w:noProof w:val="0"/>
            <w:lang w:val="fr-FR"/>
          </w:rPr>
          <w:t>dans le tableau de relecture</w:t>
        </w:r>
      </w:hyperlink>
      <w:r w:rsidRPr="6730DEEA" w:rsidR="5F13AB21">
        <w:rPr>
          <w:noProof w:val="0"/>
          <w:lang w:val="fr-FR"/>
        </w:rPr>
        <w:t xml:space="preserve"> en inscrivant la date le temps de relecture </w:t>
      </w:r>
      <w:r>
        <w:br/>
      </w:r>
      <w:r w:rsidRPr="6730DEEA" w:rsidR="39ECF525">
        <w:rPr>
          <w:noProof w:val="0"/>
          <w:lang w:val="fr-FR"/>
        </w:rPr>
        <w:t xml:space="preserve">- </w:t>
      </w:r>
      <w:r w:rsidRPr="6730DEEA" w:rsidR="0D112B29">
        <w:rPr>
          <w:noProof w:val="0"/>
          <w:lang w:val="fr-FR"/>
        </w:rPr>
        <w:t>Indiquer la livraison</w:t>
      </w:r>
      <w:r w:rsidRPr="6730DEEA" w:rsidR="3D2AA1FE">
        <w:rPr>
          <w:noProof w:val="0"/>
          <w:lang w:val="fr-FR"/>
        </w:rPr>
        <w:t xml:space="preserve"> “A DISPO”</w:t>
      </w:r>
      <w:r w:rsidRPr="6730DEEA" w:rsidR="0D112B29">
        <w:rPr>
          <w:noProof w:val="0"/>
          <w:lang w:val="fr-FR"/>
        </w:rPr>
        <w:t xml:space="preserve"> </w:t>
      </w:r>
      <w:r w:rsidRPr="6730DEEA" w:rsidR="0D112B29">
        <w:rPr>
          <w:noProof w:val="0"/>
          <w:lang w:val="fr-FR"/>
        </w:rPr>
        <w:t>dans le tableau de suivi de tâche.</w:t>
      </w:r>
    </w:p>
    <w:p w:rsidR="4C5003BD" w:rsidP="095E78CA" w:rsidRDefault="4C5003BD" w14:paraId="3159D2F2" w14:textId="5735708E">
      <w:pPr>
        <w:pStyle w:val="Heading2"/>
      </w:pPr>
    </w:p>
    <w:p w:rsidR="4C5003BD" w:rsidP="095E78CA" w:rsidRDefault="4C5003BD" w14:paraId="047C51DD" w14:textId="44D208C8">
      <w:pPr>
        <w:pStyle w:val="Heading2"/>
        <w:suppressLineNumbers w:val="0"/>
        <w:bidi w:val="0"/>
        <w:spacing w:before="0" w:beforeAutospacing="off" w:after="160" w:afterAutospacing="off" w:line="279" w:lineRule="auto"/>
        <w:ind/>
      </w:pPr>
      <w:r w:rsidR="015EF94E">
        <w:rPr/>
        <w:t>Utile</w:t>
      </w:r>
    </w:p>
    <w:p w:rsidR="4C5003BD" w:rsidP="6730DEEA" w:rsidRDefault="4C5003BD" w14:paraId="7D44E24B" w14:textId="0CC24464">
      <w:pPr>
        <w:pStyle w:val="Normal"/>
        <w:bidi w:val="0"/>
      </w:pPr>
      <w:r w:rsidR="1CDAA246">
        <w:rPr/>
        <w:t>Contact</w:t>
      </w:r>
    </w:p>
    <w:p w:rsidR="4C5003BD" w:rsidP="6730DEEA" w:rsidRDefault="4C5003BD" w14:paraId="56419F54" w14:textId="6D657106">
      <w:pPr>
        <w:pStyle w:val="Normal"/>
        <w:suppressLineNumbers w:val="0"/>
        <w:bidi w:val="0"/>
        <w:spacing w:before="0" w:beforeAutospacing="off" w:after="160" w:afterAutospacing="off" w:line="279" w:lineRule="auto"/>
        <w:ind/>
      </w:pPr>
      <w:r w:rsidR="1CDAA246">
        <w:rPr/>
        <w:t> En cas de problème de contenu</w:t>
      </w:r>
    </w:p>
    <w:p w:rsidR="4C5003BD" w:rsidP="6730DEEA" w:rsidRDefault="4C5003BD" w14:paraId="234BECA2" w14:textId="07920F56">
      <w:pPr>
        <w:pStyle w:val="Normal"/>
        <w:suppressLineNumbers w:val="0"/>
        <w:bidi w:val="0"/>
        <w:spacing w:before="0" w:beforeAutospacing="off" w:after="160" w:afterAutospacing="off" w:line="279" w:lineRule="auto"/>
        <w:ind/>
      </w:pPr>
      <w:r w:rsidR="1CDAA246">
        <w:rPr/>
        <w:t>Contacter le CDP (chef de projet) il est indiqué dans le planning client</w:t>
      </w:r>
    </w:p>
    <w:p w:rsidR="4C5003BD" w:rsidP="6730DEEA" w:rsidRDefault="4C5003BD" w14:paraId="5EC01FE8" w14:textId="0BE847BA">
      <w:pPr>
        <w:pStyle w:val="Normal"/>
        <w:suppressLineNumbers w:val="0"/>
        <w:bidi w:val="0"/>
        <w:spacing w:before="0" w:beforeAutospacing="off" w:after="160" w:afterAutospacing="off" w:line="279" w:lineRule="auto"/>
        <w:ind/>
      </w:pPr>
      <w:r w:rsidR="1CDAA246">
        <w:rPr/>
        <w:t xml:space="preserve"> </w:t>
      </w:r>
    </w:p>
    <w:p w:rsidR="4C5003BD" w:rsidP="6730DEEA" w:rsidRDefault="4C5003BD" w14:paraId="4C48E811" w14:textId="43570BCD">
      <w:pPr>
        <w:pStyle w:val="Normal"/>
        <w:suppressLineNumbers w:val="0"/>
        <w:bidi w:val="0"/>
        <w:spacing w:before="0" w:beforeAutospacing="off" w:after="160" w:afterAutospacing="off" w:line="279" w:lineRule="auto"/>
        <w:ind/>
      </w:pPr>
      <w:r w:rsidR="1CDAA246">
        <w:rPr/>
        <w:t>En cas de problème technique PRINT : Contacter les coordinateurs, il y a en a un pour chaque dossier CRM/Digital : Contacter Mylène Nicol</w:t>
      </w:r>
    </w:p>
    <w:p w:rsidR="4C5003BD" w:rsidP="6730DEEA" w:rsidRDefault="4C5003BD" w14:paraId="788EBD5D" w14:textId="6566A1C2">
      <w:pPr>
        <w:pStyle w:val="Normal"/>
        <w:suppressLineNumbers w:val="0"/>
        <w:bidi w:val="0"/>
        <w:spacing w:before="0" w:beforeAutospacing="off" w:after="160" w:afterAutospacing="off" w:line="279" w:lineRule="auto"/>
        <w:ind/>
      </w:pPr>
      <w:r w:rsidR="1CDAA246">
        <w:rPr/>
        <w:t xml:space="preserve"> </w:t>
      </w:r>
    </w:p>
    <w:p w:rsidR="4C5003BD" w:rsidP="6730DEEA" w:rsidRDefault="4C5003BD" w14:paraId="0EDC010C" w14:textId="15BE58FF">
      <w:pPr>
        <w:pStyle w:val="Normal"/>
        <w:suppressLineNumbers w:val="0"/>
        <w:bidi w:val="0"/>
        <w:spacing w:before="0" w:beforeAutospacing="off" w:after="160" w:afterAutospacing="off" w:line="279" w:lineRule="auto"/>
        <w:ind/>
      </w:pPr>
      <w:r w:rsidR="1CDAA246">
        <w:rPr/>
        <w:t>En cas de problème avec Easycatalog Pour les tracts uniquement contacter Nicolas Sut</w:t>
      </w:r>
    </w:p>
    <w:p w:rsidR="4C5003BD" w:rsidP="6730DEEA" w:rsidRDefault="4C5003BD" w14:paraId="45F9D90F" w14:textId="4CC572B5">
      <w:pPr>
        <w:pStyle w:val="Normal"/>
      </w:pPr>
    </w:p>
    <w:p w:rsidR="4C5003BD" w:rsidP="6730DEEA" w:rsidRDefault="4C5003BD" w14:paraId="7C196429" w14:textId="7D6554AA">
      <w:pPr>
        <w:suppressLineNumbers w:val="0"/>
        <w:spacing w:before="0" w:beforeAutospacing="off" w:after="160" w:afterAutospacing="off" w:line="279" w:lineRule="auto"/>
        <w:ind/>
      </w:pPr>
      <w:r>
        <w:br w:type="page"/>
      </w:r>
    </w:p>
    <w:p w:rsidR="4C5003BD" w:rsidP="3CBD628E" w:rsidRDefault="4C5003BD" w14:paraId="754E6B3B" w14:textId="4D3EA133">
      <w:pPr>
        <w:pStyle w:val="Heading2"/>
        <w:suppressLineNumbers w:val="0"/>
        <w:spacing w:before="0" w:beforeAutospacing="off" w:after="160" w:afterAutospacing="off" w:line="279" w:lineRule="auto"/>
        <w:ind/>
      </w:pPr>
      <w:r w:rsidR="200EF8B2">
        <w:rPr/>
        <w:t>Process de production Tract</w:t>
      </w:r>
    </w:p>
    <w:p w:rsidR="65E9AB64" w:rsidP="3287ECA8" w:rsidRDefault="65E9AB64" w14:paraId="318821C4" w14:textId="6928698A">
      <w:pPr>
        <w:pStyle w:val="Heading3"/>
        <w:suppressLineNumbers w:val="0"/>
        <w:bidi w:val="0"/>
        <w:spacing w:before="160" w:beforeAutospacing="off" w:after="80" w:afterAutospacing="off" w:line="279" w:lineRule="auto"/>
        <w:ind w:left="0" w:right="0"/>
        <w:jc w:val="left"/>
      </w:pPr>
      <w:r w:rsidR="65E9AB64">
        <w:rPr/>
        <w:t>Prérequis</w:t>
      </w:r>
    </w:p>
    <w:p w:rsidR="65E9AB64" w:rsidP="3287ECA8" w:rsidRDefault="65E9AB64" w14:paraId="26A837D0" w14:textId="4D550437">
      <w:pPr>
        <w:pStyle w:val="Normal"/>
        <w:bidi w:val="0"/>
      </w:pPr>
      <w:r w:rsidR="65E9AB64">
        <w:rPr/>
        <w:t xml:space="preserve">En plus de l’accès à </w:t>
      </w:r>
      <w:r w:rsidR="0A609AEE">
        <w:rPr/>
        <w:t>L</w:t>
      </w:r>
      <w:r w:rsidR="65E9AB64">
        <w:rPr/>
        <w:t xml:space="preserve">ucid </w:t>
      </w:r>
      <w:r w:rsidR="402D0901">
        <w:rPr/>
        <w:t>L</w:t>
      </w:r>
      <w:r w:rsidR="65E9AB64">
        <w:rPr/>
        <w:t>ink</w:t>
      </w:r>
      <w:r w:rsidR="1DC08E3B">
        <w:rPr/>
        <w:t xml:space="preserve"> avec le dossier </w:t>
      </w:r>
      <w:r w:rsidR="3FC3004A">
        <w:rPr/>
        <w:t xml:space="preserve">322_AUCHAN-OMNIPUBLISH </w:t>
      </w:r>
    </w:p>
    <w:p w:rsidR="214D5806" w:rsidP="3287ECA8" w:rsidRDefault="214D5806" w14:paraId="2E4999F7" w14:textId="770D2581">
      <w:pPr>
        <w:pStyle w:val="Normal"/>
        <w:bidi w:val="0"/>
      </w:pPr>
      <w:r w:rsidR="214D5806">
        <w:rPr/>
        <w:t>I</w:t>
      </w:r>
      <w:r w:rsidR="65E9AB64">
        <w:rPr/>
        <w:t xml:space="preserve">l faut : </w:t>
      </w:r>
      <w:r>
        <w:br/>
      </w:r>
      <w:r w:rsidR="0762F6ED">
        <w:rPr/>
        <w:t xml:space="preserve">- </w:t>
      </w:r>
      <w:r w:rsidR="65E9AB64">
        <w:rPr/>
        <w:t xml:space="preserve">Avoir </w:t>
      </w:r>
      <w:r w:rsidR="73CD19EB">
        <w:rPr/>
        <w:t>E</w:t>
      </w:r>
      <w:r w:rsidR="65E9AB64">
        <w:rPr/>
        <w:t>asycat</w:t>
      </w:r>
      <w:r w:rsidR="65E9AB64">
        <w:rPr/>
        <w:t xml:space="preserve"> avec </w:t>
      </w:r>
      <w:r w:rsidR="10D0FFE7">
        <w:rPr/>
        <w:t>le plug-in</w:t>
      </w:r>
      <w:r w:rsidR="65E9AB64">
        <w:rPr/>
        <w:t xml:space="preserve"> </w:t>
      </w:r>
      <w:r w:rsidR="592EAB0D">
        <w:rPr/>
        <w:t>A</w:t>
      </w:r>
      <w:r w:rsidR="65E9AB64">
        <w:rPr/>
        <w:t>ristid</w:t>
      </w:r>
      <w:r w:rsidR="65E9AB64">
        <w:rPr/>
        <w:t xml:space="preserve"> </w:t>
      </w:r>
      <w:r w:rsidR="1105ED65">
        <w:rPr/>
        <w:t xml:space="preserve">qui remplacent les </w:t>
      </w:r>
      <w:r w:rsidR="1105ED65">
        <w:rPr/>
        <w:t>notres</w:t>
      </w:r>
      <w:r w:rsidR="1105ED65">
        <w:rPr/>
        <w:t xml:space="preserve"> : </w:t>
      </w:r>
      <w:r>
        <w:br/>
      </w:r>
      <w:hyperlink r:id="R196d3699feec47ea">
        <w:r w:rsidRPr="3287ECA8" w:rsidR="435C4839">
          <w:rPr>
            <w:rStyle w:val="Hyperlink"/>
            <w:rFonts w:ascii="Aptos" w:hAnsi="Aptos" w:eastAsia="Aptos" w:cs="Aptos"/>
            <w:noProof w:val="0"/>
            <w:sz w:val="24"/>
            <w:szCs w:val="24"/>
            <w:lang w:val="fr-FR"/>
          </w:rPr>
          <w:t>EC_19_0_5_B_30378_CC2024 6.dmg</w:t>
        </w:r>
        <w:r>
          <w:br/>
        </w:r>
        <w:r>
          <w:br/>
        </w:r>
      </w:hyperlink>
      <w:r w:rsidR="788DF8F5">
        <w:rPr/>
        <w:t xml:space="preserve">- </w:t>
      </w:r>
      <w:r w:rsidR="3B84296A">
        <w:rPr/>
        <w:t>Avoir lanc</w:t>
      </w:r>
      <w:r w:rsidR="63CFCF90">
        <w:rPr/>
        <w:t>é</w:t>
      </w:r>
      <w:r w:rsidR="3B84296A">
        <w:rPr/>
        <w:t xml:space="preserve"> le script dans le terminal pour les liens relatifs</w:t>
      </w:r>
      <w:r w:rsidR="5CF39F92">
        <w:rPr/>
        <w:t xml:space="preserve"> </w:t>
      </w:r>
      <w:r w:rsidR="52532564">
        <w:rPr/>
        <w:t>(</w:t>
      </w:r>
      <w:r w:rsidR="5CF39F92">
        <w:rPr/>
        <w:t>à refaire à chaque démarrage)</w:t>
      </w:r>
      <w:r>
        <w:br/>
      </w:r>
      <w:hyperlink r:id="Raac11dfd75bb45de">
        <w:r w:rsidRPr="3287ECA8" w:rsidR="12CC9E9E">
          <w:rPr>
            <w:rStyle w:val="Hyperlink"/>
            <w:rFonts w:ascii="Aptos" w:hAnsi="Aptos" w:eastAsia="Aptos" w:cs="Aptos"/>
            <w:noProof w:val="0"/>
            <w:sz w:val="24"/>
            <w:szCs w:val="24"/>
            <w:lang w:val="fr-FR"/>
          </w:rPr>
          <w:t>A-Publish_Liens-Syboliques.txt</w:t>
        </w:r>
      </w:hyperlink>
    </w:p>
    <w:p w:rsidR="3287ECA8" w:rsidP="3287ECA8" w:rsidRDefault="3287ECA8" w14:paraId="11165042" w14:textId="6DC2FCB5">
      <w:pPr>
        <w:pStyle w:val="Normal"/>
        <w:bidi w:val="0"/>
      </w:pPr>
      <w:r>
        <w:br/>
      </w:r>
      <w:r w:rsidR="2B0A51FD">
        <w:rPr/>
        <w:t>On travaille en indd 2024</w:t>
      </w:r>
    </w:p>
    <w:p w:rsidR="08AB358C" w:rsidP="3287ECA8" w:rsidRDefault="08AB358C" w14:paraId="19683BD9" w14:textId="1AD7F6DC">
      <w:pPr>
        <w:pStyle w:val="Normal"/>
        <w:bidi w:val="0"/>
      </w:pPr>
      <w:r w:rsidR="08AB358C">
        <w:rPr/>
        <w:t>La doc pour utiliser l’outils A</w:t>
      </w:r>
      <w:r w:rsidR="08AB358C">
        <w:rPr/>
        <w:t>ristid</w:t>
      </w:r>
      <w:r w:rsidR="08AB358C">
        <w:rPr/>
        <w:t xml:space="preserve"> est ici.</w:t>
      </w:r>
    </w:p>
    <w:p w:rsidR="08AB358C" w:rsidP="6F4636C3" w:rsidRDefault="08AB358C" w14:paraId="363A6673" w14:textId="5369AE5F">
      <w:pPr>
        <w:rPr>
          <w:rFonts w:ascii="Aptos" w:hAnsi="Aptos" w:eastAsia="Aptos" w:cs="Aptos"/>
          <w:b w:val="1"/>
          <w:bCs w:val="1"/>
          <w:i w:val="1"/>
          <w:iCs w:val="1"/>
          <w:caps w:val="0"/>
          <w:smallCaps w:val="0"/>
          <w:noProof w:val="0"/>
          <w:color w:val="242424"/>
          <w:sz w:val="24"/>
          <w:szCs w:val="24"/>
          <w:lang w:val="fr-FR"/>
        </w:rPr>
      </w:pPr>
      <w:r w:rsidRPr="6F4636C3" w:rsidR="76FC35C6">
        <w:rPr>
          <w:rFonts w:ascii="Aptos" w:hAnsi="Aptos" w:eastAsia="Aptos" w:cs="Aptos"/>
          <w:b w:val="0"/>
          <w:bCs w:val="0"/>
          <w:i w:val="1"/>
          <w:iCs w:val="1"/>
          <w:caps w:val="0"/>
          <w:smallCaps w:val="0"/>
          <w:noProof w:val="0"/>
          <w:color w:val="242424"/>
          <w:sz w:val="24"/>
          <w:szCs w:val="24"/>
          <w:lang w:val="fr-FR"/>
        </w:rPr>
        <w:t>/Volumes/</w:t>
      </w:r>
      <w:r w:rsidRPr="6F4636C3" w:rsidR="76FC35C6">
        <w:rPr>
          <w:rFonts w:ascii="Aptos" w:hAnsi="Aptos" w:eastAsia="Aptos" w:cs="Aptos"/>
          <w:b w:val="0"/>
          <w:bCs w:val="0"/>
          <w:i w:val="1"/>
          <w:iCs w:val="1"/>
          <w:caps w:val="0"/>
          <w:smallCaps w:val="0"/>
          <w:noProof w:val="0"/>
          <w:color w:val="242424"/>
          <w:sz w:val="24"/>
          <w:szCs w:val="24"/>
          <w:lang w:val="fr-FR"/>
        </w:rPr>
        <w:t>gfr/</w:t>
      </w:r>
      <w:r w:rsidRPr="6F4636C3" w:rsidR="37A13CED">
        <w:rPr>
          <w:rFonts w:ascii="Aptos" w:hAnsi="Aptos" w:eastAsia="Aptos" w:cs="Aptos"/>
          <w:b w:val="0"/>
          <w:bCs w:val="0"/>
          <w:i w:val="1"/>
          <w:iCs w:val="1"/>
          <w:caps w:val="0"/>
          <w:smallCaps w:val="0"/>
          <w:noProof w:val="0"/>
          <w:color w:val="242424"/>
          <w:sz w:val="24"/>
          <w:szCs w:val="24"/>
          <w:lang w:val="fr-FR"/>
        </w:rPr>
        <w:t>gutenberg/</w:t>
      </w:r>
      <w:r w:rsidRPr="6F4636C3" w:rsidR="76FC35C6">
        <w:rPr>
          <w:rFonts w:ascii="Aptos" w:hAnsi="Aptos" w:eastAsia="Aptos" w:cs="Aptos"/>
          <w:b w:val="0"/>
          <w:bCs w:val="0"/>
          <w:i w:val="1"/>
          <w:iCs w:val="1"/>
          <w:caps w:val="0"/>
          <w:smallCaps w:val="0"/>
          <w:noProof w:val="0"/>
          <w:color w:val="242424"/>
          <w:sz w:val="24"/>
          <w:szCs w:val="24"/>
          <w:lang w:val="fr-FR"/>
        </w:rPr>
        <w:t>322_AUCHAN-OMNIPUBLISH/20_TUTOS-BRIEF/Formation Aristid 2025/</w:t>
      </w:r>
      <w:r w:rsidRPr="6F4636C3" w:rsidR="76FC35C6">
        <w:rPr>
          <w:rFonts w:ascii="Aptos" w:hAnsi="Aptos" w:eastAsia="Aptos" w:cs="Aptos"/>
          <w:b w:val="1"/>
          <w:bCs w:val="1"/>
          <w:i w:val="1"/>
          <w:iCs w:val="1"/>
          <w:caps w:val="0"/>
          <w:smallCaps w:val="0"/>
          <w:noProof w:val="0"/>
          <w:color w:val="242424"/>
          <w:sz w:val="24"/>
          <w:szCs w:val="24"/>
          <w:lang w:val="fr-FR"/>
        </w:rPr>
        <w:t>ARiSTiD - FORMATION AUTO_AUCHAN 4.pdf</w:t>
      </w:r>
    </w:p>
    <w:p w:rsidR="3287ECA8" w:rsidP="3287ECA8" w:rsidRDefault="3287ECA8" w14:paraId="7EDF3F5F" w14:textId="148269AE">
      <w:pPr>
        <w:pStyle w:val="Normal"/>
      </w:pPr>
    </w:p>
    <w:p w:rsidR="5BD65457" w:rsidP="3287ECA8" w:rsidRDefault="5BD65457" w14:paraId="4AAD9FAA" w14:textId="0136CCED">
      <w:pPr>
        <w:pStyle w:val="Heading3"/>
      </w:pPr>
      <w:r w:rsidR="5BD65457">
        <w:rPr/>
        <w:t>Prendre en compte le Zoning</w:t>
      </w:r>
    </w:p>
    <w:p w:rsidR="5BD65457" w:rsidP="3287ECA8" w:rsidRDefault="5BD65457" w14:paraId="7B30AEB6" w14:textId="4018A3F5">
      <w:pPr>
        <w:pStyle w:val="Normal"/>
      </w:pPr>
      <w:r w:rsidR="5BD65457">
        <w:rPr/>
        <w:t>Descendre les mentions</w:t>
      </w:r>
    </w:p>
    <w:p w:rsidR="4C5003BD" w:rsidP="3CBD628E" w:rsidRDefault="4C5003BD" w14:paraId="2B1E6C69" w14:textId="0D64D611">
      <w:pPr>
        <w:pStyle w:val="Heading3"/>
      </w:pPr>
      <w:r w:rsidR="0A75BF52">
        <w:rPr/>
        <w:t>Exé</w:t>
      </w:r>
      <w:r w:rsidR="0A75BF52">
        <w:rPr/>
        <w:t xml:space="preserve"> Marché</w:t>
      </w:r>
    </w:p>
    <w:p w:rsidR="4C5003BD" w:rsidP="3CBD628E" w:rsidRDefault="4C5003BD" w14:paraId="4C87A5AE" w14:textId="3D0E686D">
      <w:pPr>
        <w:pStyle w:val="Heading4"/>
      </w:pPr>
      <w:r w:rsidR="0A75BF52">
        <w:rPr/>
        <w:t>Gun prépare un brief avec :</w:t>
      </w:r>
    </w:p>
    <w:p w:rsidR="4C5003BD" w:rsidP="3CBD628E" w:rsidRDefault="4C5003BD" w14:paraId="6177BF3C" w14:textId="39E212A8">
      <w:pPr>
        <w:pStyle w:val="Normal"/>
      </w:pPr>
      <w:r w:rsidR="3A4A2897">
        <w:rPr/>
        <w:t xml:space="preserve">- Les </w:t>
      </w:r>
      <w:r w:rsidR="2CA59BF3">
        <w:rPr/>
        <w:t>assemblages</w:t>
      </w:r>
      <w:r w:rsidR="3A4A2897">
        <w:rPr/>
        <w:t xml:space="preserve"> des pages</w:t>
      </w:r>
      <w:r>
        <w:br/>
      </w:r>
      <w:r w:rsidR="33D2A3EE">
        <w:rPr/>
        <w:t>- Les fond</w:t>
      </w:r>
      <w:r w:rsidR="3DB1F1F1">
        <w:rPr/>
        <w:t>s</w:t>
      </w:r>
      <w:r w:rsidR="33D2A3EE">
        <w:rPr/>
        <w:t xml:space="preserve"> créa</w:t>
      </w:r>
      <w:r>
        <w:br/>
      </w:r>
      <w:r w:rsidR="08BFEB7A">
        <w:rPr/>
        <w:t>- Les annotation</w:t>
      </w:r>
      <w:r w:rsidR="714AAF24">
        <w:rPr/>
        <w:t>s</w:t>
      </w:r>
      <w:r w:rsidR="08BFEB7A">
        <w:rPr/>
        <w:t xml:space="preserve"> du commerce</w:t>
      </w:r>
    </w:p>
    <w:p w:rsidR="4C5003BD" w:rsidP="3CBD628E" w:rsidRDefault="4C5003BD" w14:paraId="69FE2A21" w14:textId="46BCDA24">
      <w:pPr>
        <w:pStyle w:val="Heading4"/>
      </w:pPr>
      <w:r w:rsidR="540185C6">
        <w:rPr/>
        <w:t xml:space="preserve">Al </w:t>
      </w:r>
      <w:r w:rsidR="540185C6">
        <w:rPr/>
        <w:t>Pagino</w:t>
      </w:r>
      <w:r w:rsidR="540185C6">
        <w:rPr/>
        <w:t xml:space="preserve"> réalise la mise e</w:t>
      </w:r>
      <w:r w:rsidR="1BA7F296">
        <w:rPr/>
        <w:t>n</w:t>
      </w:r>
      <w:r w:rsidR="540185C6">
        <w:rPr/>
        <w:t xml:space="preserve"> page</w:t>
      </w:r>
    </w:p>
    <w:p w:rsidR="4C5003BD" w:rsidP="3CBD628E" w:rsidRDefault="4C5003BD" w14:paraId="6ECF2CA6" w14:textId="4549BDC6">
      <w:pPr>
        <w:pStyle w:val="Normal"/>
      </w:pPr>
      <w:r w:rsidR="1302D4BA">
        <w:rPr/>
        <w:t>Livraison en PDF pour relecture</w:t>
      </w:r>
    </w:p>
    <w:p w:rsidR="4C5003BD" w:rsidP="3CBD628E" w:rsidRDefault="4C5003BD" w14:paraId="4F607A20" w14:textId="2C19D0B2">
      <w:pPr>
        <w:pStyle w:val="Normal"/>
      </w:pPr>
    </w:p>
    <w:p w:rsidR="4C5003BD" w:rsidP="3287ECA8" w:rsidRDefault="4C5003BD" w14:paraId="2DCBF3EC" w14:textId="41F544AA">
      <w:pPr>
        <w:pStyle w:val="Heading4"/>
      </w:pPr>
      <w:r w:rsidR="4647463B">
        <w:rPr/>
        <w:t xml:space="preserve">Retour interne </w:t>
      </w:r>
      <w:r w:rsidR="4647463B">
        <w:rPr/>
        <w:t>éxé</w:t>
      </w:r>
      <w:r w:rsidR="4647463B">
        <w:rPr/>
        <w:t xml:space="preserve"> marché</w:t>
      </w:r>
    </w:p>
    <w:p w:rsidR="4C5003BD" w:rsidP="3287ECA8" w:rsidRDefault="4C5003BD" w14:paraId="5FE8927E" w14:textId="3B52717F">
      <w:pPr>
        <w:pStyle w:val="Normal"/>
      </w:pPr>
      <w:r w:rsidR="0F501CEA">
        <w:rPr/>
        <w:t xml:space="preserve">Gun fournit les corrections interne sous forme de PDF annotés </w:t>
      </w:r>
      <w:r>
        <w:br/>
      </w:r>
      <w:r w:rsidR="4647463B">
        <w:rPr/>
        <w:t>M</w:t>
      </w:r>
      <w:r w:rsidR="5CEEBC68">
        <w:rPr/>
        <w:t>i</w:t>
      </w:r>
      <w:r w:rsidR="4647463B">
        <w:rPr/>
        <w:t xml:space="preserve">se à jour avec la palette </w:t>
      </w:r>
      <w:r w:rsidR="4647463B">
        <w:rPr/>
        <w:t>easycat</w:t>
      </w:r>
      <w:r w:rsidR="79DA13A6">
        <w:rPr/>
        <w:t xml:space="preserve"> uniquement sur la demande en PDF annoté</w:t>
      </w:r>
    </w:p>
    <w:p w:rsidR="4C5003BD" w:rsidP="3287ECA8" w:rsidRDefault="4C5003BD" w14:paraId="0B17D05F" w14:textId="78279FB2">
      <w:pPr>
        <w:pStyle w:val="Normal"/>
      </w:pPr>
      <w:r w:rsidR="52A5FB62">
        <w:rPr/>
        <w:t xml:space="preserve">Fichier Préférence </w:t>
      </w:r>
      <w:r w:rsidR="52A5FB62">
        <w:rPr/>
        <w:t>Easycat</w:t>
      </w:r>
      <w:r w:rsidR="52A5FB62">
        <w:rPr/>
        <w:t xml:space="preserve">. </w:t>
      </w:r>
    </w:p>
    <w:p w:rsidR="4C5003BD" w:rsidP="3287ECA8" w:rsidRDefault="4C5003BD" w14:paraId="597D3862" w14:textId="044BDFAB">
      <w:pPr/>
      <w:r w:rsidR="52D31C71">
        <w:drawing>
          <wp:inline wp14:editId="3F098D1B" wp14:anchorId="193320CF">
            <wp:extent cx="3265752" cy="2466975"/>
            <wp:effectExtent l="0" t="0" r="0" b="0"/>
            <wp:docPr id="1934120817" name="" title=""/>
            <wp:cNvGraphicFramePr>
              <a:graphicFrameLocks noChangeAspect="1"/>
            </wp:cNvGraphicFramePr>
            <a:graphic>
              <a:graphicData uri="http://schemas.openxmlformats.org/drawingml/2006/picture">
                <pic:pic>
                  <pic:nvPicPr>
                    <pic:cNvPr id="0" name=""/>
                    <pic:cNvPicPr/>
                  </pic:nvPicPr>
                  <pic:blipFill>
                    <a:blip r:embed="R159ad3a787ed45c6">
                      <a:extLst>
                        <a:ext xmlns:a="http://schemas.openxmlformats.org/drawingml/2006/main" uri="{28A0092B-C50C-407E-A947-70E740481C1C}">
                          <a14:useLocalDpi val="0"/>
                        </a:ext>
                      </a:extLst>
                    </a:blip>
                    <a:stretch>
                      <a:fillRect/>
                    </a:stretch>
                  </pic:blipFill>
                  <pic:spPr>
                    <a:xfrm>
                      <a:off x="0" y="0"/>
                      <a:ext cx="3265752" cy="2466975"/>
                    </a:xfrm>
                    <a:prstGeom prst="rect">
                      <a:avLst/>
                    </a:prstGeom>
                  </pic:spPr>
                </pic:pic>
              </a:graphicData>
            </a:graphic>
          </wp:inline>
        </w:drawing>
      </w:r>
    </w:p>
    <w:p w:rsidR="4C5003BD" w:rsidP="3287ECA8" w:rsidRDefault="4C5003BD" w14:paraId="6DF57ACD" w14:textId="7C2B629A">
      <w:pPr/>
      <w:r w:rsidR="5EB7EF8C">
        <w:drawing>
          <wp:inline wp14:editId="34977B31" wp14:anchorId="3847AF91">
            <wp:extent cx="4000499" cy="419354"/>
            <wp:effectExtent l="0" t="0" r="0" b="0"/>
            <wp:docPr id="1068208835" name="" title=""/>
            <wp:cNvGraphicFramePr>
              <a:graphicFrameLocks noChangeAspect="1"/>
            </wp:cNvGraphicFramePr>
            <a:graphic>
              <a:graphicData uri="http://schemas.openxmlformats.org/drawingml/2006/picture">
                <pic:pic>
                  <pic:nvPicPr>
                    <pic:cNvPr id="0" name=""/>
                    <pic:cNvPicPr/>
                  </pic:nvPicPr>
                  <pic:blipFill>
                    <a:blip r:embed="R1881493646ad4b7b">
                      <a:extLst>
                        <a:ext xmlns:a="http://schemas.openxmlformats.org/drawingml/2006/main" uri="{28A0092B-C50C-407E-A947-70E740481C1C}">
                          <a14:useLocalDpi val="0"/>
                        </a:ext>
                      </a:extLst>
                    </a:blip>
                    <a:stretch>
                      <a:fillRect/>
                    </a:stretch>
                  </pic:blipFill>
                  <pic:spPr>
                    <a:xfrm>
                      <a:off x="0" y="0"/>
                      <a:ext cx="4000499" cy="419354"/>
                    </a:xfrm>
                    <a:prstGeom prst="rect">
                      <a:avLst/>
                    </a:prstGeom>
                  </pic:spPr>
                </pic:pic>
              </a:graphicData>
            </a:graphic>
          </wp:inline>
        </w:drawing>
      </w:r>
    </w:p>
    <w:p w:rsidR="4C5003BD" w:rsidP="3287ECA8" w:rsidRDefault="4C5003BD" w14:paraId="3FDE2669" w14:textId="3BA3232D">
      <w:pPr/>
      <w:r w:rsidR="52D31C71">
        <w:rPr/>
        <w:t>Sélectionner la bonne palette</w:t>
      </w:r>
    </w:p>
    <w:p w:rsidR="4C5003BD" w:rsidP="3287ECA8" w:rsidRDefault="4C5003BD" w14:paraId="547E6238" w14:textId="24932664">
      <w:pPr>
        <w:pStyle w:val="Normal"/>
      </w:pPr>
      <w:r w:rsidR="52D31C71">
        <w:drawing>
          <wp:inline wp14:editId="12AB2717" wp14:anchorId="4CD4E1CE">
            <wp:extent cx="3739744" cy="1704975"/>
            <wp:effectExtent l="0" t="0" r="0" b="0"/>
            <wp:docPr id="1084288224" name="" title=""/>
            <wp:cNvGraphicFramePr>
              <a:graphicFrameLocks noChangeAspect="1"/>
            </wp:cNvGraphicFramePr>
            <a:graphic>
              <a:graphicData uri="http://schemas.openxmlformats.org/drawingml/2006/picture">
                <pic:pic>
                  <pic:nvPicPr>
                    <pic:cNvPr id="0" name=""/>
                    <pic:cNvPicPr/>
                  </pic:nvPicPr>
                  <pic:blipFill>
                    <a:blip r:embed="Rd95449a03026430e">
                      <a:extLst>
                        <a:ext xmlns:a="http://schemas.openxmlformats.org/drawingml/2006/main" uri="{28A0092B-C50C-407E-A947-70E740481C1C}">
                          <a14:useLocalDpi val="0"/>
                        </a:ext>
                      </a:extLst>
                    </a:blip>
                    <a:stretch>
                      <a:fillRect/>
                    </a:stretch>
                  </pic:blipFill>
                  <pic:spPr>
                    <a:xfrm>
                      <a:off x="0" y="0"/>
                      <a:ext cx="3739744" cy="1704975"/>
                    </a:xfrm>
                    <a:prstGeom prst="rect">
                      <a:avLst/>
                    </a:prstGeom>
                  </pic:spPr>
                </pic:pic>
              </a:graphicData>
            </a:graphic>
          </wp:inline>
        </w:drawing>
      </w:r>
    </w:p>
    <w:p w:rsidR="4C5003BD" w:rsidP="3287ECA8" w:rsidRDefault="4C5003BD" w14:paraId="1A36F374" w14:textId="14C87EF9">
      <w:pPr>
        <w:pStyle w:val="Normal"/>
      </w:pPr>
      <w:r>
        <w:br/>
      </w:r>
      <w:r w:rsidR="7E0D45E8">
        <w:rPr/>
        <w:t xml:space="preserve">Sélectionner le bloc et “mettre à jour &gt; </w:t>
      </w:r>
      <w:r w:rsidR="7E0D45E8">
        <w:rPr/>
        <w:t>s</w:t>
      </w:r>
      <w:r w:rsidR="551401E6">
        <w:rPr/>
        <w:t>é</w:t>
      </w:r>
      <w:r w:rsidR="7E0D45E8">
        <w:rPr/>
        <w:t>lection</w:t>
      </w:r>
      <w:r w:rsidR="7E0D45E8">
        <w:rPr/>
        <w:t>”</w:t>
      </w:r>
      <w:r>
        <w:br/>
      </w:r>
      <w:r>
        <w:br/>
      </w:r>
      <w:r w:rsidR="27882132">
        <w:rPr/>
        <w:t>Red</w:t>
      </w:r>
      <w:r w:rsidR="28815E9E">
        <w:rPr/>
        <w:t xml:space="preserve">estocker un produit = On </w:t>
      </w:r>
      <w:r w:rsidR="28815E9E">
        <w:rPr/>
        <w:t>gllisse</w:t>
      </w:r>
      <w:r w:rsidR="28815E9E">
        <w:rPr/>
        <w:t xml:space="preserve"> sur la page</w:t>
      </w:r>
      <w:r>
        <w:br/>
      </w:r>
    </w:p>
    <w:p w:rsidR="4C5003BD" w:rsidP="3CBD628E" w:rsidRDefault="4C5003BD" w14:paraId="308CE9FC" w14:textId="620A594F">
      <w:pPr>
        <w:pStyle w:val="Heading3"/>
      </w:pPr>
      <w:r>
        <w:br/>
      </w:r>
      <w:r w:rsidR="2D494F77">
        <w:rPr/>
        <w:t>Exé DAC</w:t>
      </w:r>
    </w:p>
    <w:p w:rsidR="4C5003BD" w:rsidP="3CBD628E" w:rsidRDefault="4C5003BD" w14:paraId="68230CAA" w14:textId="3D0E686D">
      <w:pPr>
        <w:pStyle w:val="Heading4"/>
      </w:pPr>
      <w:r w:rsidR="40E337AB">
        <w:rPr/>
        <w:t>Gun prépare un brief avec :</w:t>
      </w:r>
    </w:p>
    <w:p w:rsidR="2D494F77" w:rsidP="3287ECA8" w:rsidRDefault="2D494F77" w14:paraId="0A840CE7" w14:textId="462BD969">
      <w:pPr>
        <w:pStyle w:val="Normal"/>
      </w:pPr>
      <w:r w:rsidR="2D494F77">
        <w:rPr/>
        <w:t>- Les assemblages des pages</w:t>
      </w:r>
      <w:r>
        <w:br/>
      </w:r>
      <w:r w:rsidR="2D494F77">
        <w:rPr/>
        <w:t>- Les annotation</w:t>
      </w:r>
      <w:r w:rsidR="12CE7352">
        <w:rPr/>
        <w:t>s</w:t>
      </w:r>
      <w:r>
        <w:br/>
      </w:r>
    </w:p>
    <w:p w:rsidR="4C5003BD" w:rsidP="3CBD628E" w:rsidRDefault="4C5003BD" w14:paraId="0016ACC0" w14:textId="51391DA2">
      <w:pPr>
        <w:pStyle w:val="Heading4"/>
      </w:pPr>
      <w:r w:rsidR="6F36F408">
        <w:rPr/>
        <w:t>Al Pagino</w:t>
      </w:r>
    </w:p>
    <w:p w:rsidR="4C5003BD" w:rsidP="3CBD628E" w:rsidRDefault="4C5003BD" w14:paraId="15269E03" w14:textId="705D080A">
      <w:pPr>
        <w:pStyle w:val="Normal"/>
        <w:suppressLineNumbers w:val="0"/>
        <w:bidi w:val="0"/>
        <w:spacing w:before="0" w:beforeAutospacing="off" w:after="160" w:afterAutospacing="off" w:line="279" w:lineRule="auto"/>
        <w:ind w:left="0" w:right="0"/>
        <w:jc w:val="left"/>
      </w:pPr>
      <w:r w:rsidR="4A22E05E">
        <w:rPr/>
        <w:t>Utiliser la commande mettre à jour le document</w:t>
      </w:r>
      <w:r w:rsidR="75CDA5B3">
        <w:rPr/>
        <w:t xml:space="preserve"> = Tous</w:t>
      </w:r>
    </w:p>
    <w:p w:rsidR="4C5003BD" w:rsidP="3287ECA8" w:rsidRDefault="4C5003BD" w14:paraId="728AD1F0" w14:textId="00D6A4CE">
      <w:pPr>
        <w:suppressLineNumbers w:val="0"/>
        <w:bidi w:val="0"/>
        <w:spacing w:before="0" w:beforeAutospacing="off" w:after="160" w:afterAutospacing="off" w:line="279" w:lineRule="auto"/>
        <w:ind w:left="0" w:right="0"/>
        <w:jc w:val="left"/>
      </w:pPr>
      <w:r w:rsidR="504366C8">
        <w:drawing>
          <wp:inline wp14:editId="025D62B3" wp14:anchorId="02690992">
            <wp:extent cx="3563224" cy="1162050"/>
            <wp:effectExtent l="0" t="0" r="0" b="0"/>
            <wp:docPr id="820929763" name="" title=""/>
            <wp:cNvGraphicFramePr>
              <a:graphicFrameLocks noChangeAspect="1"/>
            </wp:cNvGraphicFramePr>
            <a:graphic>
              <a:graphicData uri="http://schemas.openxmlformats.org/drawingml/2006/picture">
                <pic:pic>
                  <pic:nvPicPr>
                    <pic:cNvPr id="0" name=""/>
                    <pic:cNvPicPr/>
                  </pic:nvPicPr>
                  <pic:blipFill>
                    <a:blip r:embed="Rc8b73a5f904d424d">
                      <a:extLst>
                        <a:ext xmlns:a="http://schemas.openxmlformats.org/drawingml/2006/main" uri="{28A0092B-C50C-407E-A947-70E740481C1C}">
                          <a14:useLocalDpi val="0"/>
                        </a:ext>
                      </a:extLst>
                    </a:blip>
                    <a:stretch>
                      <a:fillRect/>
                    </a:stretch>
                  </pic:blipFill>
                  <pic:spPr>
                    <a:xfrm>
                      <a:off x="0" y="0"/>
                      <a:ext cx="3563224" cy="1162050"/>
                    </a:xfrm>
                    <a:prstGeom prst="rect">
                      <a:avLst/>
                    </a:prstGeom>
                  </pic:spPr>
                </pic:pic>
              </a:graphicData>
            </a:graphic>
          </wp:inline>
        </w:drawing>
      </w:r>
    </w:p>
    <w:p w:rsidR="4C5003BD" w:rsidP="3CBD628E" w:rsidRDefault="4C5003BD" w14:paraId="15256C76" w14:textId="2BFCC699">
      <w:pPr>
        <w:pStyle w:val="Normal"/>
        <w:suppressLineNumbers w:val="0"/>
        <w:bidi w:val="0"/>
        <w:spacing w:before="0" w:beforeAutospacing="off" w:after="160" w:afterAutospacing="off" w:line="279" w:lineRule="auto"/>
        <w:ind w:left="0" w:right="0"/>
        <w:jc w:val="left"/>
      </w:pPr>
      <w:r w:rsidR="75CDA5B3">
        <w:rPr/>
        <w:t>(3 lignes pas cochée)</w:t>
      </w:r>
    </w:p>
    <w:p w:rsidR="4C5003BD" w:rsidP="3CBD628E" w:rsidRDefault="4C5003BD" w14:paraId="66C8E11D" w14:textId="72AF457A">
      <w:pPr>
        <w:pStyle w:val="Normal"/>
        <w:suppressLineNumbers w:val="0"/>
        <w:bidi w:val="0"/>
        <w:spacing w:before="0" w:beforeAutospacing="off" w:after="160" w:afterAutospacing="off" w:line="279" w:lineRule="auto"/>
        <w:ind w:left="0" w:right="0"/>
        <w:jc w:val="left"/>
      </w:pPr>
      <w:r>
        <w:br/>
      </w:r>
      <w:r w:rsidR="4A22E05E">
        <w:rPr/>
        <w:t xml:space="preserve">Réalise les </w:t>
      </w:r>
      <w:r w:rsidR="4A22E05E">
        <w:rPr/>
        <w:t>corrections</w:t>
      </w:r>
      <w:r>
        <w:br/>
      </w:r>
      <w:r w:rsidR="4A22E05E">
        <w:rPr/>
        <w:t>Livraison en PDF pour relecture</w:t>
      </w:r>
    </w:p>
    <w:p w:rsidR="4C5003BD" w:rsidP="3CBD628E" w:rsidRDefault="4C5003BD" w14:paraId="4D2FEF80" w14:textId="766D6B6D">
      <w:pPr>
        <w:pStyle w:val="Heading3"/>
        <w:bidi w:val="0"/>
      </w:pPr>
      <w:r w:rsidR="4D3B5C86">
        <w:rPr/>
        <w:t>A/R Ping Pong</w:t>
      </w:r>
    </w:p>
    <w:p w:rsidR="4C5003BD" w:rsidP="3CBD628E" w:rsidRDefault="4C5003BD" w14:paraId="57A4402A" w14:textId="3D0E686D">
      <w:pPr>
        <w:pStyle w:val="Heading4"/>
      </w:pPr>
      <w:r w:rsidR="4D3B5C86">
        <w:rPr/>
        <w:t>Gun prépare un brief avec :</w:t>
      </w:r>
    </w:p>
    <w:p w:rsidR="4C5003BD" w:rsidP="3CBD628E" w:rsidRDefault="4C5003BD" w14:paraId="04033A3E" w14:textId="3A84E149">
      <w:pPr>
        <w:pStyle w:val="Normal"/>
        <w:spacing w:before="0" w:beforeAutospacing="off" w:after="160" w:afterAutospacing="off" w:line="279" w:lineRule="auto"/>
        <w:ind w:left="0" w:right="0"/>
        <w:jc w:val="left"/>
      </w:pPr>
      <w:r w:rsidR="4D3B5C86">
        <w:rPr/>
        <w:t>- Les assemblages des pages</w:t>
      </w:r>
      <w:r>
        <w:br/>
      </w:r>
      <w:r w:rsidR="4D3B5C86">
        <w:rPr/>
        <w:t>- Les annotations</w:t>
      </w:r>
    </w:p>
    <w:p w:rsidR="4C5003BD" w:rsidP="3CBD628E" w:rsidRDefault="4C5003BD" w14:paraId="2604FB82" w14:textId="225939AB">
      <w:pPr>
        <w:pStyle w:val="Heading4"/>
      </w:pPr>
      <w:r w:rsidR="4D3B5C86">
        <w:rPr/>
        <w:t xml:space="preserve">Al </w:t>
      </w:r>
      <w:r w:rsidR="4D3B5C86">
        <w:rPr/>
        <w:t>Pagino</w:t>
      </w:r>
    </w:p>
    <w:p w:rsidR="4C5003BD" w:rsidP="3CBD628E" w:rsidRDefault="4C5003BD" w14:paraId="26B67DA3" w14:textId="6BE69CFE">
      <w:pPr>
        <w:pStyle w:val="Normal"/>
      </w:pPr>
      <w:r w:rsidR="4A22E05E">
        <w:rPr/>
        <w:t>Réalise les corrections</w:t>
      </w:r>
      <w:r>
        <w:br/>
      </w:r>
      <w:r w:rsidR="1F030EAC">
        <w:rPr/>
        <w:t xml:space="preserve">Sélectionner le bloc et “mettre à jour &gt; </w:t>
      </w:r>
      <w:r w:rsidR="1F030EAC">
        <w:rPr/>
        <w:t>s</w:t>
      </w:r>
      <w:r w:rsidR="54C49443">
        <w:rPr/>
        <w:t>é</w:t>
      </w:r>
      <w:r w:rsidR="1F030EAC">
        <w:rPr/>
        <w:t>lection</w:t>
      </w:r>
      <w:r w:rsidR="1F030EAC">
        <w:rPr/>
        <w:t>”</w:t>
      </w:r>
      <w:r>
        <w:br/>
      </w:r>
      <w:r w:rsidR="4A22E05E">
        <w:rPr/>
        <w:t>Livraison en PDF pour relecture</w:t>
      </w:r>
    </w:p>
    <w:p w:rsidR="4C5003BD" w:rsidP="3CBD628E" w:rsidRDefault="4C5003BD" w14:paraId="6EF72B0E" w14:textId="4B2D5EBA">
      <w:pPr>
        <w:pStyle w:val="Normal"/>
        <w:spacing w:before="0" w:beforeAutospacing="off" w:after="160" w:afterAutospacing="off" w:line="279" w:lineRule="auto"/>
        <w:ind w:left="0" w:right="0"/>
        <w:jc w:val="left"/>
      </w:pPr>
    </w:p>
    <w:p w:rsidR="4C5003BD" w:rsidP="3CBD628E" w:rsidRDefault="4C5003BD" w14:paraId="062D34AF" w14:textId="1429C961">
      <w:pPr>
        <w:pStyle w:val="Heading3"/>
        <w:bidi w:val="0"/>
      </w:pPr>
      <w:r w:rsidR="4A22E05E">
        <w:rPr/>
        <w:t>PDF HD</w:t>
      </w:r>
    </w:p>
    <w:p w:rsidR="152CD347" w:rsidP="3287ECA8" w:rsidRDefault="152CD347" w14:paraId="7B6205C6" w14:textId="1CC9D5C4">
      <w:pPr>
        <w:pStyle w:val="Normal"/>
        <w:bidi w:val="0"/>
        <w:spacing w:before="240" w:beforeAutospacing="off" w:after="240" w:afterAutospacing="off"/>
        <w:jc w:val="left"/>
      </w:pPr>
      <w:r w:rsidRPr="3287ECA8" w:rsidR="152CD347">
        <w:rPr>
          <w:rFonts w:ascii="Aptos" w:hAnsi="Aptos" w:eastAsia="Aptos" w:cs="Aptos"/>
          <w:noProof w:val="0"/>
          <w:sz w:val="24"/>
          <w:szCs w:val="24"/>
          <w:lang w:val="fr-FR"/>
        </w:rPr>
        <w:t>Les PDF HD on les fait en utilisant le setting :  PDF-HR_2024_02__Planche</w:t>
      </w:r>
      <w:r>
        <w:br/>
      </w:r>
      <w:r w:rsidRPr="3287ECA8" w:rsidR="152CD347">
        <w:rPr>
          <w:rFonts w:ascii="Aptos" w:hAnsi="Aptos" w:eastAsia="Aptos" w:cs="Aptos"/>
          <w:noProof w:val="0"/>
          <w:sz w:val="24"/>
          <w:szCs w:val="24"/>
          <w:lang w:val="fr-FR"/>
        </w:rPr>
        <w:t>Command+E export, Sur le bureau sans rien changer</w:t>
      </w:r>
      <w:r>
        <w:br/>
      </w:r>
      <w:r w:rsidRPr="3287ECA8" w:rsidR="152CD347">
        <w:rPr>
          <w:rFonts w:ascii="Aptos" w:hAnsi="Aptos" w:eastAsia="Aptos" w:cs="Aptos"/>
          <w:noProof w:val="0"/>
          <w:sz w:val="24"/>
          <w:szCs w:val="24"/>
          <w:lang w:val="fr-FR"/>
        </w:rPr>
        <w:t xml:space="preserve">Ensuite vous déplacez le PDF dans le bon fichier de flux </w:t>
      </w:r>
      <w:r w:rsidRPr="3287ECA8" w:rsidR="563126E1">
        <w:rPr>
          <w:rFonts w:ascii="Aptos" w:hAnsi="Aptos" w:eastAsia="Aptos" w:cs="Aptos"/>
          <w:noProof w:val="0"/>
          <w:sz w:val="24"/>
          <w:szCs w:val="24"/>
          <w:lang w:val="fr-FR"/>
        </w:rPr>
        <w:t xml:space="preserve">(Multipage) </w:t>
      </w:r>
      <w:r w:rsidRPr="3287ECA8" w:rsidR="152CD347">
        <w:rPr>
          <w:rFonts w:ascii="Aptos" w:hAnsi="Aptos" w:eastAsia="Aptos" w:cs="Aptos"/>
          <w:noProof w:val="0"/>
          <w:sz w:val="24"/>
          <w:szCs w:val="24"/>
          <w:lang w:val="fr-FR"/>
        </w:rPr>
        <w:t xml:space="preserve">en fonction du Profil indiqué dans </w:t>
      </w:r>
      <w:r w:rsidR="2CAAB22A">
        <w:rPr/>
        <w:t>la fiche FAB (PDF ou XCEL)</w:t>
      </w:r>
    </w:p>
    <w:p w:rsidR="3287ECA8" w:rsidP="3287ECA8" w:rsidRDefault="3287ECA8" w14:paraId="37630216" w14:textId="3C69EAAC">
      <w:pPr>
        <w:pStyle w:val="Normal"/>
        <w:suppressLineNumbers w:val="0"/>
        <w:bidi w:val="0"/>
        <w:spacing w:before="0" w:beforeAutospacing="off" w:after="160" w:afterAutospacing="off" w:line="279" w:lineRule="auto"/>
        <w:ind w:left="0" w:right="0"/>
        <w:jc w:val="left"/>
      </w:pPr>
    </w:p>
    <w:p w:rsidR="3287ECA8" w:rsidP="3287ECA8" w:rsidRDefault="3287ECA8" w14:paraId="3270EC46" w14:textId="6237D7E6">
      <w:pPr>
        <w:pStyle w:val="Normal"/>
        <w:suppressLineNumbers w:val="0"/>
        <w:bidi w:val="0"/>
        <w:spacing w:before="0" w:beforeAutospacing="off" w:after="160" w:afterAutospacing="off" w:line="279" w:lineRule="auto"/>
        <w:ind w:left="0" w:right="0"/>
        <w:jc w:val="left"/>
      </w:pPr>
    </w:p>
    <w:p w:rsidR="3287ECA8" w:rsidP="3287ECA8" w:rsidRDefault="3287ECA8" w14:paraId="595BDA69" w14:textId="155BE04A">
      <w:pPr>
        <w:pStyle w:val="Normal"/>
        <w:suppressLineNumbers w:val="0"/>
        <w:bidi w:val="0"/>
        <w:spacing w:before="0" w:beforeAutospacing="off" w:after="160" w:afterAutospacing="off" w:line="279" w:lineRule="auto"/>
        <w:ind w:left="0" w:right="0"/>
        <w:jc w:val="left"/>
      </w:pPr>
    </w:p>
    <w:p w:rsidR="3287ECA8" w:rsidP="3287ECA8" w:rsidRDefault="3287ECA8" w14:paraId="06BACD29" w14:textId="14774CB2">
      <w:pPr>
        <w:pStyle w:val="Normal"/>
        <w:suppressLineNumbers w:val="0"/>
        <w:bidi w:val="0"/>
        <w:spacing w:before="0" w:beforeAutospacing="off" w:after="160" w:afterAutospacing="off" w:line="279" w:lineRule="auto"/>
        <w:ind w:left="0" w:right="0"/>
        <w:jc w:val="left"/>
      </w:pPr>
    </w:p>
    <w:p w:rsidR="3287ECA8" w:rsidP="3287ECA8" w:rsidRDefault="3287ECA8" w14:paraId="5E815C31" w14:textId="6587DA30">
      <w:pPr>
        <w:pStyle w:val="Normal"/>
        <w:suppressLineNumbers w:val="0"/>
        <w:bidi w:val="0"/>
        <w:spacing w:before="0" w:beforeAutospacing="off" w:after="160" w:afterAutospacing="off" w:line="279" w:lineRule="auto"/>
        <w:ind w:left="0" w:right="0"/>
        <w:jc w:val="left"/>
      </w:pPr>
    </w:p>
    <w:p w:rsidR="3287ECA8" w:rsidP="3287ECA8" w:rsidRDefault="3287ECA8" w14:paraId="2E81B09F" w14:textId="269BAD24">
      <w:pPr>
        <w:pStyle w:val="Normal"/>
        <w:suppressLineNumbers w:val="0"/>
        <w:bidi w:val="0"/>
        <w:spacing w:before="0" w:beforeAutospacing="off" w:after="160" w:afterAutospacing="off" w:line="279" w:lineRule="auto"/>
        <w:ind w:left="0" w:right="0"/>
        <w:jc w:val="left"/>
      </w:pPr>
    </w:p>
    <w:p w:rsidR="3287ECA8" w:rsidP="3287ECA8" w:rsidRDefault="3287ECA8" w14:paraId="299C6945" w14:textId="725187BC">
      <w:pPr>
        <w:pStyle w:val="Normal"/>
        <w:suppressLineNumbers w:val="0"/>
        <w:bidi w:val="0"/>
        <w:spacing w:before="0" w:beforeAutospacing="off" w:after="160" w:afterAutospacing="off" w:line="279" w:lineRule="auto"/>
        <w:ind w:left="0" w:right="0"/>
        <w:jc w:val="left"/>
      </w:pPr>
    </w:p>
    <w:p w:rsidR="3287ECA8" w:rsidP="3287ECA8" w:rsidRDefault="3287ECA8" w14:paraId="5C49B415" w14:textId="0F759871">
      <w:pPr>
        <w:pStyle w:val="Normal"/>
        <w:suppressLineNumbers w:val="0"/>
        <w:bidi w:val="0"/>
        <w:spacing w:before="0" w:beforeAutospacing="off" w:after="160" w:afterAutospacing="off" w:line="279" w:lineRule="auto"/>
        <w:ind w:left="0" w:right="0"/>
        <w:jc w:val="left"/>
      </w:pPr>
    </w:p>
    <w:p w:rsidR="3287ECA8" w:rsidP="3287ECA8" w:rsidRDefault="3287ECA8" w14:paraId="4D52EAFD" w14:textId="6E7AA1F4">
      <w:pPr>
        <w:pStyle w:val="Normal"/>
        <w:suppressLineNumbers w:val="0"/>
        <w:bidi w:val="0"/>
        <w:spacing w:before="0" w:beforeAutospacing="off" w:after="160" w:afterAutospacing="off" w:line="279" w:lineRule="auto"/>
        <w:ind w:left="0" w:right="0"/>
        <w:jc w:val="left"/>
      </w:pPr>
    </w:p>
    <w:p w:rsidR="3287ECA8" w:rsidP="3287ECA8" w:rsidRDefault="3287ECA8" w14:paraId="3935E753" w14:textId="3547C06D">
      <w:pPr>
        <w:pStyle w:val="Normal"/>
        <w:suppressLineNumbers w:val="0"/>
        <w:bidi w:val="0"/>
        <w:spacing w:before="0" w:beforeAutospacing="off" w:after="160" w:afterAutospacing="off" w:line="279" w:lineRule="auto"/>
        <w:ind w:left="0" w:right="0"/>
        <w:jc w:val="left"/>
      </w:pPr>
    </w:p>
    <w:p w:rsidR="36C097DA" w:rsidP="3287ECA8" w:rsidRDefault="36C097DA" w14:paraId="48F45C87" w14:textId="45986269">
      <w:pPr>
        <w:pStyle w:val="Normal"/>
        <w:suppressLineNumbers w:val="0"/>
        <w:bidi w:val="0"/>
        <w:spacing w:before="0" w:beforeAutospacing="off" w:after="160" w:afterAutospacing="off" w:line="279" w:lineRule="auto"/>
        <w:ind w:left="0" w:right="0"/>
        <w:jc w:val="left"/>
      </w:pPr>
      <w:r w:rsidR="36C097DA">
        <w:rPr/>
        <w:t xml:space="preserve">Regarder la signature : </w:t>
      </w:r>
      <w:r w:rsidR="36C097DA">
        <w:rPr/>
        <w:t>Altavia</w:t>
      </w:r>
      <w:r w:rsidR="36C097DA">
        <w:rPr/>
        <w:t xml:space="preserve"> / Gun / </w:t>
      </w:r>
      <w:r w:rsidR="36C097DA">
        <w:rPr/>
        <w:t>Nanoterra</w:t>
      </w:r>
    </w:p>
    <w:p w:rsidR="4C5003BD" w:rsidP="3CBD628E" w:rsidRDefault="4C5003BD" w14:paraId="46BCFC60" w14:textId="073E0AFB">
      <w:pPr>
        <w:pStyle w:val="Normal"/>
        <w:suppressLineNumbers w:val="0"/>
        <w:bidi w:val="0"/>
        <w:spacing w:before="0" w:beforeAutospacing="off" w:after="160" w:afterAutospacing="off" w:line="279" w:lineRule="auto"/>
        <w:ind w:left="0" w:right="0"/>
        <w:jc w:val="left"/>
      </w:pPr>
      <w:r w:rsidR="49D8FAB4">
        <w:rPr/>
        <w:t xml:space="preserve">PDF </w:t>
      </w:r>
      <w:r w:rsidR="571BF6CC">
        <w:rPr/>
        <w:t xml:space="preserve">Relecture </w:t>
      </w:r>
      <w:r>
        <w:br/>
      </w:r>
      <w:r w:rsidR="47F83959">
        <w:rPr/>
        <w:t xml:space="preserve">PDF impression = PDF planche </w:t>
      </w:r>
    </w:p>
    <w:p w:rsidR="4C5003BD" w:rsidP="3CBD628E" w:rsidRDefault="4C5003BD" w14:paraId="2270156D" w14:textId="0BDC75DC">
      <w:pPr>
        <w:pStyle w:val="Normal"/>
        <w:suppressLineNumbers w:val="0"/>
        <w:bidi w:val="0"/>
        <w:spacing w:before="0" w:beforeAutospacing="off" w:after="160" w:afterAutospacing="off" w:line="279" w:lineRule="auto"/>
        <w:ind w:left="0" w:right="0"/>
        <w:jc w:val="left"/>
      </w:pPr>
    </w:p>
    <w:p w:rsidR="4C5003BD" w:rsidP="3CBD628E" w:rsidRDefault="4C5003BD" w14:paraId="6B85C9CD" w14:textId="1CE4EE07">
      <w:pPr>
        <w:pStyle w:val="Normal"/>
        <w:suppressLineNumbers w:val="0"/>
        <w:bidi w:val="0"/>
        <w:spacing w:before="0" w:beforeAutospacing="off" w:after="160" w:afterAutospacing="off" w:line="279" w:lineRule="auto"/>
        <w:ind w:left="0" w:right="0"/>
        <w:jc w:val="left"/>
      </w:pPr>
    </w:p>
    <w:p w:rsidR="3AD5909D" w:rsidP="3287ECA8" w:rsidRDefault="3AD5909D" w14:paraId="6AF8ECB6" w14:textId="35C8790A">
      <w:pPr>
        <w:pStyle w:val="Normal"/>
        <w:suppressLineNumbers w:val="0"/>
        <w:bidi w:val="0"/>
        <w:spacing w:before="0" w:beforeAutospacing="off" w:after="160" w:afterAutospacing="off" w:line="279" w:lineRule="auto"/>
        <w:ind w:left="0" w:right="0"/>
        <w:jc w:val="left"/>
        <w:rPr>
          <w:noProof w:val="0"/>
          <w:lang w:val="fr-FR"/>
        </w:rPr>
      </w:pPr>
      <w:r w:rsidRPr="3287ECA8" w:rsidR="3AD5909D">
        <w:rPr>
          <w:noProof w:val="0"/>
          <w:lang w:val="fr-FR"/>
        </w:rPr>
        <w:t>Temps moyen / double</w:t>
      </w:r>
    </w:p>
    <w:p w:rsidR="3AD5909D" w:rsidP="3287ECA8" w:rsidRDefault="3AD5909D" w14:paraId="0AFDAE67" w14:textId="281ED944">
      <w:pPr>
        <w:pStyle w:val="Normal"/>
        <w:suppressLineNumbers w:val="0"/>
        <w:spacing w:before="0" w:beforeAutospacing="off" w:after="160" w:afterAutospacing="off" w:line="279" w:lineRule="auto"/>
        <w:ind w:left="0" w:right="0"/>
        <w:jc w:val="left"/>
        <w:rPr>
          <w:noProof w:val="0"/>
          <w:lang w:val="fr-FR"/>
        </w:rPr>
      </w:pPr>
      <w:r w:rsidRPr="3287ECA8" w:rsidR="3AD5909D">
        <w:rPr>
          <w:noProof w:val="0"/>
          <w:lang w:val="fr-FR"/>
        </w:rPr>
        <w:t>Exé</w:t>
      </w:r>
      <w:r w:rsidRPr="3287ECA8" w:rsidR="3AD5909D">
        <w:rPr>
          <w:noProof w:val="0"/>
          <w:lang w:val="fr-FR"/>
        </w:rPr>
        <w:t xml:space="preserve"> marché </w:t>
      </w:r>
      <w:r w:rsidRPr="3287ECA8" w:rsidR="175C86BF">
        <w:rPr>
          <w:noProof w:val="0"/>
          <w:lang w:val="fr-FR"/>
        </w:rPr>
        <w:t xml:space="preserve">: </w:t>
      </w:r>
      <w:r w:rsidRPr="3287ECA8" w:rsidR="12A2088C">
        <w:rPr>
          <w:noProof w:val="0"/>
          <w:lang w:val="fr-FR"/>
        </w:rPr>
        <w:t xml:space="preserve">30mn-1H selon créa </w:t>
      </w:r>
      <w:r>
        <w:br/>
      </w:r>
      <w:r w:rsidRPr="3287ECA8" w:rsidR="5CABCB9A">
        <w:rPr>
          <w:noProof w:val="0"/>
          <w:lang w:val="fr-FR"/>
        </w:rPr>
        <w:t xml:space="preserve">Retour Interne : </w:t>
      </w:r>
      <w:r w:rsidRPr="3287ECA8" w:rsidR="77C42DFC">
        <w:rPr>
          <w:noProof w:val="0"/>
          <w:lang w:val="fr-FR"/>
        </w:rPr>
        <w:t>15mn</w:t>
      </w:r>
      <w:r>
        <w:br/>
      </w:r>
      <w:r w:rsidRPr="3287ECA8" w:rsidR="0E8E22C2">
        <w:rPr>
          <w:noProof w:val="0"/>
          <w:lang w:val="fr-FR"/>
        </w:rPr>
        <w:t xml:space="preserve">Exé DAC </w:t>
      </w:r>
      <w:r w:rsidRPr="3287ECA8" w:rsidR="555AFBC5">
        <w:rPr>
          <w:noProof w:val="0"/>
          <w:lang w:val="fr-FR"/>
        </w:rPr>
        <w:t>30mn-1H selon créa double</w:t>
      </w:r>
      <w:r>
        <w:br/>
      </w:r>
      <w:r w:rsidRPr="3287ECA8" w:rsidR="30B347FC">
        <w:rPr>
          <w:noProof w:val="0"/>
          <w:lang w:val="fr-FR"/>
        </w:rPr>
        <w:t xml:space="preserve">AR ping </w:t>
      </w:r>
      <w:r w:rsidRPr="3287ECA8" w:rsidR="30B347FC">
        <w:rPr>
          <w:noProof w:val="0"/>
          <w:lang w:val="fr-FR"/>
        </w:rPr>
        <w:t>pong</w:t>
      </w:r>
      <w:r w:rsidRPr="3287ECA8" w:rsidR="30B347FC">
        <w:rPr>
          <w:noProof w:val="0"/>
          <w:lang w:val="fr-FR"/>
        </w:rPr>
        <w:t xml:space="preserve"> :</w:t>
      </w:r>
      <w:r w:rsidRPr="3287ECA8" w:rsidR="5AD6C078">
        <w:rPr>
          <w:noProof w:val="0"/>
          <w:lang w:val="fr-FR"/>
        </w:rPr>
        <w:t xml:space="preserve"> 5-10mn</w:t>
      </w:r>
      <w:r w:rsidRPr="3287ECA8" w:rsidR="5C3FB1E9">
        <w:rPr>
          <w:noProof w:val="0"/>
          <w:lang w:val="fr-FR"/>
        </w:rPr>
        <w:t>/p</w:t>
      </w:r>
      <w:r>
        <w:br/>
      </w:r>
    </w:p>
    <w:sectPr>
      <w:pgSz w:w="11906" w:h="16838"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AP" w:author="Antoine Potier" w:date="2025-11-19T15:32:16" w:id="1799461615">
    <w:p xmlns:w14="http://schemas.microsoft.com/office/word/2010/wordml" xmlns:w="http://schemas.openxmlformats.org/wordprocessingml/2006/main" w:rsidR="7AC788E7" w:rsidRDefault="73AF5609" w14:paraId="209ED1DB" w14:textId="5DF9CDA9">
      <w:pPr>
        <w:pStyle w:val="CommentText"/>
      </w:pPr>
      <w:r>
        <w:rPr>
          <w:rStyle w:val="CommentReference"/>
        </w:rPr>
        <w:annotationRef/>
      </w:r>
      <w:r w:rsidRPr="0DA4C018" w:rsidR="7AAC14AF">
        <w:t xml:space="preserve">A faire confirmer </w:t>
      </w:r>
    </w:p>
  </w:comment>
  <w:comment xmlns:w="http://schemas.openxmlformats.org/wordprocessingml/2006/main" w:initials="AP" w:author="Antoine Potier" w:date="2025-11-20T15:48:58" w:id="158788147">
    <w:p xmlns:w14="http://schemas.microsoft.com/office/word/2010/wordml" xmlns:w="http://schemas.openxmlformats.org/wordprocessingml/2006/main" w:rsidR="69E49C79" w:rsidRDefault="5F7D2AD8" w14:paraId="040976BB" w14:textId="225BE42A">
      <w:pPr>
        <w:pStyle w:val="CommentText"/>
      </w:pPr>
      <w:r>
        <w:rPr>
          <w:rStyle w:val="CommentReference"/>
        </w:rPr>
        <w:annotationRef/>
      </w:r>
      <w:r w:rsidRPr="3ED148D6" w:rsidR="0A45AD62">
        <w:t>Demander pour combien de temps ?</w:t>
      </w:r>
    </w:p>
  </w:comment>
  <w:comment xmlns:w="http://schemas.openxmlformats.org/wordprocessingml/2006/main" w:initials="AP" w:author="Antoine Potier" w:date="2025-11-20T16:06:35" w:id="451441175">
    <w:p xmlns:w14="http://schemas.microsoft.com/office/word/2010/wordml" xmlns:w="http://schemas.openxmlformats.org/wordprocessingml/2006/main" w:rsidR="0844BF27" w:rsidRDefault="0BD622B7" w14:paraId="0CFBC4EF" w14:textId="6EDEE3DA">
      <w:pPr>
        <w:pStyle w:val="CommentText"/>
      </w:pPr>
      <w:r>
        <w:rPr>
          <w:rStyle w:val="CommentReference"/>
        </w:rPr>
        <w:annotationRef/>
      </w:r>
      <w:r w:rsidRPr="40D5845B" w:rsidR="101247B9">
        <w:t>faut-il toujours faire des assemblages ?</w:t>
      </w:r>
    </w:p>
  </w:comment>
  <w:comment xmlns:w="http://schemas.openxmlformats.org/wordprocessingml/2006/main" w:initials="AP" w:author="Antoine Potier" w:date="2025-11-20T16:06:56" w:id="320478616">
    <w:p xmlns:w14="http://schemas.microsoft.com/office/word/2010/wordml" xmlns:w="http://schemas.openxmlformats.org/wordprocessingml/2006/main" w:rsidR="2203B172" w:rsidRDefault="616A10B4" w14:paraId="137DB717" w14:textId="59351935">
      <w:pPr>
        <w:pStyle w:val="CommentText"/>
      </w:pPr>
      <w:r>
        <w:rPr>
          <w:rStyle w:val="CommentReference"/>
        </w:rPr>
        <w:annotationRef/>
      </w:r>
      <w:r w:rsidRPr="409B50B0" w:rsidR="7BBB1850">
        <w:t>Faut-il toujours réaliser des assemblages ?</w:t>
      </w:r>
    </w:p>
  </w:comment>
</w:comments>
</file>

<file path=word/commentsExtended.xml><?xml version="1.0" encoding="utf-8"?>
<w15:commentsEx xmlns:mc="http://schemas.openxmlformats.org/markup-compatibility/2006" xmlns:w15="http://schemas.microsoft.com/office/word/2012/wordml" mc:Ignorable="w15">
  <w15:commentEx w15:done="0" w15:paraId="209ED1DB"/>
  <w15:commentEx w15:done="0" w15:paraId="040976BB"/>
  <w15:commentEx w15:done="0" w15:paraId="0CFBC4EF"/>
  <w15:commentEx w15:done="0" w15:paraId="137DB71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959229" w16cex:dateUtc="2025-11-19T14:32:16.965Z"/>
  <w16cex:commentExtensible w16cex:durableId="500E2599" w16cex:dateUtc="2025-11-20T14:48:58.622Z"/>
  <w16cex:commentExtensible w16cex:durableId="6193F7F0" w16cex:dateUtc="2025-11-20T15:06:35.283Z"/>
  <w16cex:commentExtensible w16cex:durableId="0BE240B6" w16cex:dateUtc="2025-11-20T15:06:56.647Z"/>
</w16cex:commentsExtensible>
</file>

<file path=word/commentsIds.xml><?xml version="1.0" encoding="utf-8"?>
<w16cid:commentsIds xmlns:mc="http://schemas.openxmlformats.org/markup-compatibility/2006" xmlns:w16cid="http://schemas.microsoft.com/office/word/2016/wordml/cid" mc:Ignorable="w16cid">
  <w16cid:commentId w16cid:paraId="209ED1DB" w16cid:durableId="26959229"/>
  <w16cid:commentId w16cid:paraId="040976BB" w16cid:durableId="500E2599"/>
  <w16cid:commentId w16cid:paraId="0CFBC4EF" w16cid:durableId="6193F7F0"/>
  <w16cid:commentId w16cid:paraId="137DB717" w16cid:durableId="0BE240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1">
    <w:nsid w:val="6eef31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822a0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83103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49dc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f4d2f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99fd8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a6b62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6cdd0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d0bbe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721ca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92889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e86ae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b11f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39c8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d0621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e46df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7478e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2f7af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4bea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a0c3a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7a993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Antoine Potier">
    <w15:presenceInfo w15:providerId="AD" w15:userId="S::antoine.potier@alpagino.com::c70611d4-9402-4c56-b198-206e9b47bb02"/>
  </w15:person>
  <w15:person w15:author="Antoine Potier">
    <w15:presenceInfo w15:providerId="AD" w15:userId="S::antoine.potier@alpagino.com::c70611d4-9402-4c56-b198-206e9b47bb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31E9F5"/>
    <w:rsid w:val="002CC279"/>
    <w:rsid w:val="003174EC"/>
    <w:rsid w:val="0054E69E"/>
    <w:rsid w:val="00672670"/>
    <w:rsid w:val="0075D0E6"/>
    <w:rsid w:val="00872107"/>
    <w:rsid w:val="009D30C6"/>
    <w:rsid w:val="00A1F800"/>
    <w:rsid w:val="00D8B5D3"/>
    <w:rsid w:val="00DC878C"/>
    <w:rsid w:val="00E1C741"/>
    <w:rsid w:val="00E8C004"/>
    <w:rsid w:val="00FD68F3"/>
    <w:rsid w:val="01252562"/>
    <w:rsid w:val="01294451"/>
    <w:rsid w:val="013B868F"/>
    <w:rsid w:val="0143990B"/>
    <w:rsid w:val="015EF94E"/>
    <w:rsid w:val="0163C066"/>
    <w:rsid w:val="0163C066"/>
    <w:rsid w:val="017EC470"/>
    <w:rsid w:val="0183878A"/>
    <w:rsid w:val="019145B6"/>
    <w:rsid w:val="01C8A4D4"/>
    <w:rsid w:val="01CD8776"/>
    <w:rsid w:val="01F52E1E"/>
    <w:rsid w:val="0219BD6B"/>
    <w:rsid w:val="021DAF08"/>
    <w:rsid w:val="026617FC"/>
    <w:rsid w:val="02A09A30"/>
    <w:rsid w:val="02CEE53B"/>
    <w:rsid w:val="02EE87C9"/>
    <w:rsid w:val="030AE448"/>
    <w:rsid w:val="032E98EF"/>
    <w:rsid w:val="035A1D2E"/>
    <w:rsid w:val="0396C713"/>
    <w:rsid w:val="039FE1DF"/>
    <w:rsid w:val="03F31FE9"/>
    <w:rsid w:val="043A75AD"/>
    <w:rsid w:val="043F84A2"/>
    <w:rsid w:val="0448E81D"/>
    <w:rsid w:val="04656681"/>
    <w:rsid w:val="048C43C0"/>
    <w:rsid w:val="04C87C64"/>
    <w:rsid w:val="04E7CAEE"/>
    <w:rsid w:val="04E9784E"/>
    <w:rsid w:val="0511A3F6"/>
    <w:rsid w:val="055D33B5"/>
    <w:rsid w:val="057E00F5"/>
    <w:rsid w:val="05AD0967"/>
    <w:rsid w:val="05BBCA8D"/>
    <w:rsid w:val="0618E6B1"/>
    <w:rsid w:val="061ECE50"/>
    <w:rsid w:val="0639FE71"/>
    <w:rsid w:val="06411C48"/>
    <w:rsid w:val="0664D345"/>
    <w:rsid w:val="067827DD"/>
    <w:rsid w:val="070380FE"/>
    <w:rsid w:val="072B0DB1"/>
    <w:rsid w:val="075D635A"/>
    <w:rsid w:val="0762F6ED"/>
    <w:rsid w:val="077D9FEC"/>
    <w:rsid w:val="0780B9F8"/>
    <w:rsid w:val="0783CA3F"/>
    <w:rsid w:val="0783CA3F"/>
    <w:rsid w:val="078C2D91"/>
    <w:rsid w:val="078E88BC"/>
    <w:rsid w:val="079759B4"/>
    <w:rsid w:val="079B86CC"/>
    <w:rsid w:val="07B2AD56"/>
    <w:rsid w:val="080C18CD"/>
    <w:rsid w:val="082065DC"/>
    <w:rsid w:val="08A2FB4E"/>
    <w:rsid w:val="08AB358C"/>
    <w:rsid w:val="08BFEB7A"/>
    <w:rsid w:val="08D945DB"/>
    <w:rsid w:val="093F9F22"/>
    <w:rsid w:val="095E78CA"/>
    <w:rsid w:val="09E0AD39"/>
    <w:rsid w:val="0A468C46"/>
    <w:rsid w:val="0A609AEE"/>
    <w:rsid w:val="0A658618"/>
    <w:rsid w:val="0A75BF52"/>
    <w:rsid w:val="0A8D9CF3"/>
    <w:rsid w:val="0A97165E"/>
    <w:rsid w:val="0AA3D343"/>
    <w:rsid w:val="0B50C76C"/>
    <w:rsid w:val="0B64922E"/>
    <w:rsid w:val="0B7413D6"/>
    <w:rsid w:val="0BB3609F"/>
    <w:rsid w:val="0C39250B"/>
    <w:rsid w:val="0C7AC50C"/>
    <w:rsid w:val="0C8A1402"/>
    <w:rsid w:val="0CA767FE"/>
    <w:rsid w:val="0CBEF347"/>
    <w:rsid w:val="0CF638CD"/>
    <w:rsid w:val="0D112B29"/>
    <w:rsid w:val="0D531E2C"/>
    <w:rsid w:val="0D5F0F8C"/>
    <w:rsid w:val="0D6690D1"/>
    <w:rsid w:val="0DAD6AD6"/>
    <w:rsid w:val="0DF8F085"/>
    <w:rsid w:val="0E159890"/>
    <w:rsid w:val="0E2E6C33"/>
    <w:rsid w:val="0E82DD41"/>
    <w:rsid w:val="0E8E22C2"/>
    <w:rsid w:val="0E9CF7FF"/>
    <w:rsid w:val="0EA17364"/>
    <w:rsid w:val="0EB7C1C2"/>
    <w:rsid w:val="0EB9EE8E"/>
    <w:rsid w:val="0EC148E2"/>
    <w:rsid w:val="0F35F178"/>
    <w:rsid w:val="0F501CEA"/>
    <w:rsid w:val="0F652875"/>
    <w:rsid w:val="0F78F39F"/>
    <w:rsid w:val="0F91787D"/>
    <w:rsid w:val="0FC60F7D"/>
    <w:rsid w:val="0FD44614"/>
    <w:rsid w:val="0FDA6086"/>
    <w:rsid w:val="1019A8DD"/>
    <w:rsid w:val="101B1E4C"/>
    <w:rsid w:val="1026BA4F"/>
    <w:rsid w:val="104854AE"/>
    <w:rsid w:val="1057663A"/>
    <w:rsid w:val="105A0CEF"/>
    <w:rsid w:val="106B31B6"/>
    <w:rsid w:val="107B33EE"/>
    <w:rsid w:val="108C8676"/>
    <w:rsid w:val="10D0FFE7"/>
    <w:rsid w:val="10D6D02C"/>
    <w:rsid w:val="10EACC36"/>
    <w:rsid w:val="1105ED65"/>
    <w:rsid w:val="1132C13F"/>
    <w:rsid w:val="113ED999"/>
    <w:rsid w:val="1145CB42"/>
    <w:rsid w:val="11AABA4B"/>
    <w:rsid w:val="11BF20F6"/>
    <w:rsid w:val="12168127"/>
    <w:rsid w:val="12294878"/>
    <w:rsid w:val="12A2088C"/>
    <w:rsid w:val="12CC9E9E"/>
    <w:rsid w:val="12CE7352"/>
    <w:rsid w:val="1302D4BA"/>
    <w:rsid w:val="136528CF"/>
    <w:rsid w:val="13B7D4FC"/>
    <w:rsid w:val="13BD7345"/>
    <w:rsid w:val="13D64B5C"/>
    <w:rsid w:val="13DCE27C"/>
    <w:rsid w:val="13FD79A6"/>
    <w:rsid w:val="144F02BD"/>
    <w:rsid w:val="1474259A"/>
    <w:rsid w:val="150F80CE"/>
    <w:rsid w:val="1512F3BF"/>
    <w:rsid w:val="1521A6A4"/>
    <w:rsid w:val="152CD347"/>
    <w:rsid w:val="15424A9C"/>
    <w:rsid w:val="15F0626A"/>
    <w:rsid w:val="16468A37"/>
    <w:rsid w:val="164F9992"/>
    <w:rsid w:val="16D1A99B"/>
    <w:rsid w:val="16EDAB1A"/>
    <w:rsid w:val="175C86BF"/>
    <w:rsid w:val="176E1FFE"/>
    <w:rsid w:val="17A16528"/>
    <w:rsid w:val="17C5A857"/>
    <w:rsid w:val="17F10D3A"/>
    <w:rsid w:val="180E0AA4"/>
    <w:rsid w:val="1821FAD1"/>
    <w:rsid w:val="18243C64"/>
    <w:rsid w:val="1858A2CA"/>
    <w:rsid w:val="1882CC61"/>
    <w:rsid w:val="1891C683"/>
    <w:rsid w:val="18A85B82"/>
    <w:rsid w:val="18A85B82"/>
    <w:rsid w:val="18AE6F35"/>
    <w:rsid w:val="18DB82BC"/>
    <w:rsid w:val="18F4877D"/>
    <w:rsid w:val="18F94278"/>
    <w:rsid w:val="190A6373"/>
    <w:rsid w:val="1915B8A8"/>
    <w:rsid w:val="19330ECA"/>
    <w:rsid w:val="1941FCC6"/>
    <w:rsid w:val="194FA663"/>
    <w:rsid w:val="19A63D1E"/>
    <w:rsid w:val="19BE859E"/>
    <w:rsid w:val="19E61E25"/>
    <w:rsid w:val="19EBDDEC"/>
    <w:rsid w:val="19EF5457"/>
    <w:rsid w:val="1A063A97"/>
    <w:rsid w:val="1A06B922"/>
    <w:rsid w:val="1A2874FE"/>
    <w:rsid w:val="1A66622E"/>
    <w:rsid w:val="1A6DA468"/>
    <w:rsid w:val="1A999D55"/>
    <w:rsid w:val="1AEC0597"/>
    <w:rsid w:val="1B032270"/>
    <w:rsid w:val="1B4E7686"/>
    <w:rsid w:val="1B696A9C"/>
    <w:rsid w:val="1B7D1ADA"/>
    <w:rsid w:val="1BA7F296"/>
    <w:rsid w:val="1BBB5B9B"/>
    <w:rsid w:val="1BBB5B9B"/>
    <w:rsid w:val="1BCD9813"/>
    <w:rsid w:val="1C221F53"/>
    <w:rsid w:val="1C2A5350"/>
    <w:rsid w:val="1C2E7861"/>
    <w:rsid w:val="1C3541DE"/>
    <w:rsid w:val="1C49CF94"/>
    <w:rsid w:val="1CDAA246"/>
    <w:rsid w:val="1CE0B9E4"/>
    <w:rsid w:val="1CF42D68"/>
    <w:rsid w:val="1CF42D68"/>
    <w:rsid w:val="1D323285"/>
    <w:rsid w:val="1D67A44F"/>
    <w:rsid w:val="1D9EC3C6"/>
    <w:rsid w:val="1DC08E3B"/>
    <w:rsid w:val="1DCD1203"/>
    <w:rsid w:val="1DD32A1E"/>
    <w:rsid w:val="1E077816"/>
    <w:rsid w:val="1E1F9026"/>
    <w:rsid w:val="1E36D326"/>
    <w:rsid w:val="1E5F40C5"/>
    <w:rsid w:val="1E620878"/>
    <w:rsid w:val="1EA02BB3"/>
    <w:rsid w:val="1EB4C75E"/>
    <w:rsid w:val="1EC77423"/>
    <w:rsid w:val="1ED1C5F9"/>
    <w:rsid w:val="1EE07F92"/>
    <w:rsid w:val="1EEF2553"/>
    <w:rsid w:val="1F030EAC"/>
    <w:rsid w:val="1F4F2D44"/>
    <w:rsid w:val="1F668B9E"/>
    <w:rsid w:val="1F72FA62"/>
    <w:rsid w:val="1F9253EF"/>
    <w:rsid w:val="1F96ADEF"/>
    <w:rsid w:val="1F9F0903"/>
    <w:rsid w:val="1FD20C7F"/>
    <w:rsid w:val="200EF8B2"/>
    <w:rsid w:val="20170AB8"/>
    <w:rsid w:val="202B4734"/>
    <w:rsid w:val="203B1104"/>
    <w:rsid w:val="2050BAB2"/>
    <w:rsid w:val="20616723"/>
    <w:rsid w:val="2073B0AE"/>
    <w:rsid w:val="20CDF8B9"/>
    <w:rsid w:val="20F46505"/>
    <w:rsid w:val="2110F776"/>
    <w:rsid w:val="2126585F"/>
    <w:rsid w:val="214D5806"/>
    <w:rsid w:val="2152E662"/>
    <w:rsid w:val="217CF63B"/>
    <w:rsid w:val="21BE0B28"/>
    <w:rsid w:val="224FC5DC"/>
    <w:rsid w:val="22CC54F2"/>
    <w:rsid w:val="23207C88"/>
    <w:rsid w:val="232DC649"/>
    <w:rsid w:val="2331E9F5"/>
    <w:rsid w:val="233F24DD"/>
    <w:rsid w:val="23667C4B"/>
    <w:rsid w:val="237C7CC0"/>
    <w:rsid w:val="23BDF9E1"/>
    <w:rsid w:val="241BBC44"/>
    <w:rsid w:val="2440D2DE"/>
    <w:rsid w:val="2450A3A3"/>
    <w:rsid w:val="24ACEDAE"/>
    <w:rsid w:val="24BE31E1"/>
    <w:rsid w:val="24C54E79"/>
    <w:rsid w:val="24D3281F"/>
    <w:rsid w:val="24F68EC5"/>
    <w:rsid w:val="250343C1"/>
    <w:rsid w:val="252AA731"/>
    <w:rsid w:val="253B2A0F"/>
    <w:rsid w:val="25451C66"/>
    <w:rsid w:val="256695C9"/>
    <w:rsid w:val="257A8A90"/>
    <w:rsid w:val="257DF4CF"/>
    <w:rsid w:val="2580D2BF"/>
    <w:rsid w:val="25DD39C8"/>
    <w:rsid w:val="2601F8B1"/>
    <w:rsid w:val="26038BD2"/>
    <w:rsid w:val="2631A808"/>
    <w:rsid w:val="2683D9B3"/>
    <w:rsid w:val="2698AB6F"/>
    <w:rsid w:val="26AF7F39"/>
    <w:rsid w:val="26B55590"/>
    <w:rsid w:val="27191C7F"/>
    <w:rsid w:val="271B4BD6"/>
    <w:rsid w:val="27574EB6"/>
    <w:rsid w:val="278047DF"/>
    <w:rsid w:val="27882132"/>
    <w:rsid w:val="27CBDA34"/>
    <w:rsid w:val="27D95112"/>
    <w:rsid w:val="27DB4D50"/>
    <w:rsid w:val="27E4FC8F"/>
    <w:rsid w:val="27FB73BC"/>
    <w:rsid w:val="281BEBEC"/>
    <w:rsid w:val="28204278"/>
    <w:rsid w:val="282505CD"/>
    <w:rsid w:val="28428953"/>
    <w:rsid w:val="2862B23B"/>
    <w:rsid w:val="28752D77"/>
    <w:rsid w:val="287A1CFD"/>
    <w:rsid w:val="28815E9E"/>
    <w:rsid w:val="2886DFED"/>
    <w:rsid w:val="28873E63"/>
    <w:rsid w:val="28BF0905"/>
    <w:rsid w:val="293B780C"/>
    <w:rsid w:val="293B98FB"/>
    <w:rsid w:val="2942F9A0"/>
    <w:rsid w:val="2972F6A0"/>
    <w:rsid w:val="29A4088F"/>
    <w:rsid w:val="29DA9352"/>
    <w:rsid w:val="2AF4CD84"/>
    <w:rsid w:val="2B0742AC"/>
    <w:rsid w:val="2B0A51FD"/>
    <w:rsid w:val="2B2E9E21"/>
    <w:rsid w:val="2B8EC325"/>
    <w:rsid w:val="2BA83894"/>
    <w:rsid w:val="2BADE074"/>
    <w:rsid w:val="2BBA5B18"/>
    <w:rsid w:val="2BDC28F7"/>
    <w:rsid w:val="2C010629"/>
    <w:rsid w:val="2C078EF4"/>
    <w:rsid w:val="2C13AF7A"/>
    <w:rsid w:val="2C3B8340"/>
    <w:rsid w:val="2C62FFF2"/>
    <w:rsid w:val="2C740670"/>
    <w:rsid w:val="2C7E33B0"/>
    <w:rsid w:val="2CA59BF3"/>
    <w:rsid w:val="2CAAB22A"/>
    <w:rsid w:val="2CF19A55"/>
    <w:rsid w:val="2CF25CCD"/>
    <w:rsid w:val="2D10B415"/>
    <w:rsid w:val="2D1E5501"/>
    <w:rsid w:val="2D494F77"/>
    <w:rsid w:val="2DDB67BE"/>
    <w:rsid w:val="2E1CA512"/>
    <w:rsid w:val="2E2BB293"/>
    <w:rsid w:val="2E851478"/>
    <w:rsid w:val="2EB4D67D"/>
    <w:rsid w:val="2EB99685"/>
    <w:rsid w:val="2EEB6C07"/>
    <w:rsid w:val="2F0A2662"/>
    <w:rsid w:val="2F431711"/>
    <w:rsid w:val="2F629185"/>
    <w:rsid w:val="2F7A3A46"/>
    <w:rsid w:val="2FD924E6"/>
    <w:rsid w:val="302A7FB8"/>
    <w:rsid w:val="305A587D"/>
    <w:rsid w:val="305F0D77"/>
    <w:rsid w:val="30B347FC"/>
    <w:rsid w:val="311C0C68"/>
    <w:rsid w:val="31910FFC"/>
    <w:rsid w:val="32137453"/>
    <w:rsid w:val="321C885B"/>
    <w:rsid w:val="3237C84A"/>
    <w:rsid w:val="3242C61B"/>
    <w:rsid w:val="326D379E"/>
    <w:rsid w:val="3287ECA8"/>
    <w:rsid w:val="328C7CBA"/>
    <w:rsid w:val="328E085E"/>
    <w:rsid w:val="32AE6852"/>
    <w:rsid w:val="32C5434B"/>
    <w:rsid w:val="32D5951C"/>
    <w:rsid w:val="331E5783"/>
    <w:rsid w:val="333EE3F0"/>
    <w:rsid w:val="33B04BB3"/>
    <w:rsid w:val="33D2A3EE"/>
    <w:rsid w:val="33F54BC9"/>
    <w:rsid w:val="34101148"/>
    <w:rsid w:val="3420C9D4"/>
    <w:rsid w:val="3462750D"/>
    <w:rsid w:val="347AEF64"/>
    <w:rsid w:val="34BEB0E5"/>
    <w:rsid w:val="34E135DB"/>
    <w:rsid w:val="35353CB8"/>
    <w:rsid w:val="3572AF60"/>
    <w:rsid w:val="3583BBA5"/>
    <w:rsid w:val="3583BBA5"/>
    <w:rsid w:val="35BFB712"/>
    <w:rsid w:val="35C53ED5"/>
    <w:rsid w:val="35F723C0"/>
    <w:rsid w:val="363D6DB5"/>
    <w:rsid w:val="363D6DB5"/>
    <w:rsid w:val="366973C4"/>
    <w:rsid w:val="367C9E35"/>
    <w:rsid w:val="367F89F8"/>
    <w:rsid w:val="36951A59"/>
    <w:rsid w:val="36C097DA"/>
    <w:rsid w:val="373A42CC"/>
    <w:rsid w:val="3746975B"/>
    <w:rsid w:val="37637213"/>
    <w:rsid w:val="376FBCF2"/>
    <w:rsid w:val="37A13CED"/>
    <w:rsid w:val="37AE7E4B"/>
    <w:rsid w:val="37DD93FD"/>
    <w:rsid w:val="3837C8A0"/>
    <w:rsid w:val="38480569"/>
    <w:rsid w:val="38517EA1"/>
    <w:rsid w:val="38669142"/>
    <w:rsid w:val="38685C4C"/>
    <w:rsid w:val="38D96EEF"/>
    <w:rsid w:val="39030A38"/>
    <w:rsid w:val="39591CD7"/>
    <w:rsid w:val="397B77EE"/>
    <w:rsid w:val="39B33C10"/>
    <w:rsid w:val="39ECF525"/>
    <w:rsid w:val="39F7590D"/>
    <w:rsid w:val="3A2B4C8B"/>
    <w:rsid w:val="3A3F8064"/>
    <w:rsid w:val="3A43CC08"/>
    <w:rsid w:val="3A4A2897"/>
    <w:rsid w:val="3A69797E"/>
    <w:rsid w:val="3A9B7C70"/>
    <w:rsid w:val="3A9B7C70"/>
    <w:rsid w:val="3AD5909D"/>
    <w:rsid w:val="3AE1C63E"/>
    <w:rsid w:val="3AE26741"/>
    <w:rsid w:val="3AF21857"/>
    <w:rsid w:val="3AF3B102"/>
    <w:rsid w:val="3B10C716"/>
    <w:rsid w:val="3B1B6C02"/>
    <w:rsid w:val="3B543346"/>
    <w:rsid w:val="3B71683F"/>
    <w:rsid w:val="3B77593E"/>
    <w:rsid w:val="3B84296A"/>
    <w:rsid w:val="3BDF266E"/>
    <w:rsid w:val="3C36B9E9"/>
    <w:rsid w:val="3C7A058F"/>
    <w:rsid w:val="3C93D2B2"/>
    <w:rsid w:val="3C954CCE"/>
    <w:rsid w:val="3CBD628E"/>
    <w:rsid w:val="3CC7BDF1"/>
    <w:rsid w:val="3CF8CB07"/>
    <w:rsid w:val="3D2AA1FE"/>
    <w:rsid w:val="3D5509D1"/>
    <w:rsid w:val="3D8B6419"/>
    <w:rsid w:val="3D95AAFC"/>
    <w:rsid w:val="3DB1F1F1"/>
    <w:rsid w:val="3DB75C1B"/>
    <w:rsid w:val="3DC6C39F"/>
    <w:rsid w:val="3DD3EA34"/>
    <w:rsid w:val="3DF51654"/>
    <w:rsid w:val="3E2E3C12"/>
    <w:rsid w:val="3E336BDF"/>
    <w:rsid w:val="3E3517D8"/>
    <w:rsid w:val="3E3EC73E"/>
    <w:rsid w:val="3E3EC73E"/>
    <w:rsid w:val="3E42A8C2"/>
    <w:rsid w:val="3E7A37FF"/>
    <w:rsid w:val="3E8CBE86"/>
    <w:rsid w:val="3E925489"/>
    <w:rsid w:val="3EED0254"/>
    <w:rsid w:val="3F08BEA8"/>
    <w:rsid w:val="3F227C55"/>
    <w:rsid w:val="3F49DA9E"/>
    <w:rsid w:val="3FA74327"/>
    <w:rsid w:val="3FC3004A"/>
    <w:rsid w:val="40197855"/>
    <w:rsid w:val="402D0901"/>
    <w:rsid w:val="40308130"/>
    <w:rsid w:val="406FCEBD"/>
    <w:rsid w:val="407E35A1"/>
    <w:rsid w:val="4088701D"/>
    <w:rsid w:val="40D27DF8"/>
    <w:rsid w:val="40DAE506"/>
    <w:rsid w:val="40E337AB"/>
    <w:rsid w:val="40E59D8B"/>
    <w:rsid w:val="40E59D8B"/>
    <w:rsid w:val="40EA2B9B"/>
    <w:rsid w:val="40F26C9D"/>
    <w:rsid w:val="4133CEE3"/>
    <w:rsid w:val="4145791A"/>
    <w:rsid w:val="4190411F"/>
    <w:rsid w:val="41BE4990"/>
    <w:rsid w:val="41C466F1"/>
    <w:rsid w:val="41E88B62"/>
    <w:rsid w:val="41E9B8F5"/>
    <w:rsid w:val="42039D4D"/>
    <w:rsid w:val="420E1C2E"/>
    <w:rsid w:val="423454A8"/>
    <w:rsid w:val="4248D35B"/>
    <w:rsid w:val="424AE51A"/>
    <w:rsid w:val="42566CCF"/>
    <w:rsid w:val="428BBDF7"/>
    <w:rsid w:val="42AF05DB"/>
    <w:rsid w:val="42B9B5F1"/>
    <w:rsid w:val="42BECDD3"/>
    <w:rsid w:val="42C119EA"/>
    <w:rsid w:val="43246F74"/>
    <w:rsid w:val="432995DE"/>
    <w:rsid w:val="433954CF"/>
    <w:rsid w:val="4353FF65"/>
    <w:rsid w:val="435C4839"/>
    <w:rsid w:val="443AE6C8"/>
    <w:rsid w:val="445015BF"/>
    <w:rsid w:val="44C4136F"/>
    <w:rsid w:val="44C77DF5"/>
    <w:rsid w:val="44D96F71"/>
    <w:rsid w:val="44EADBD0"/>
    <w:rsid w:val="45311F2A"/>
    <w:rsid w:val="454B6706"/>
    <w:rsid w:val="45A5F1A4"/>
    <w:rsid w:val="45C31C6C"/>
    <w:rsid w:val="45CD327C"/>
    <w:rsid w:val="45F2349E"/>
    <w:rsid w:val="4647463B"/>
    <w:rsid w:val="464FB5A9"/>
    <w:rsid w:val="465706FA"/>
    <w:rsid w:val="465DFDFD"/>
    <w:rsid w:val="46982903"/>
    <w:rsid w:val="46A71BB7"/>
    <w:rsid w:val="46B481A8"/>
    <w:rsid w:val="46CB8D97"/>
    <w:rsid w:val="46D8DCE9"/>
    <w:rsid w:val="46F11954"/>
    <w:rsid w:val="4726F686"/>
    <w:rsid w:val="47388388"/>
    <w:rsid w:val="473B4E3E"/>
    <w:rsid w:val="4746EA43"/>
    <w:rsid w:val="476C10AD"/>
    <w:rsid w:val="476ED9F8"/>
    <w:rsid w:val="47992B10"/>
    <w:rsid w:val="47A72833"/>
    <w:rsid w:val="47BB2B39"/>
    <w:rsid w:val="47BFDE4F"/>
    <w:rsid w:val="47E95E25"/>
    <w:rsid w:val="47F83959"/>
    <w:rsid w:val="47FE6A62"/>
    <w:rsid w:val="4810388F"/>
    <w:rsid w:val="485163AF"/>
    <w:rsid w:val="4859CFE4"/>
    <w:rsid w:val="489CC61D"/>
    <w:rsid w:val="489E4401"/>
    <w:rsid w:val="48B05A16"/>
    <w:rsid w:val="48F66872"/>
    <w:rsid w:val="490F9B6B"/>
    <w:rsid w:val="4928D647"/>
    <w:rsid w:val="4974E638"/>
    <w:rsid w:val="498B9AD3"/>
    <w:rsid w:val="49BCE13C"/>
    <w:rsid w:val="49D8FAB4"/>
    <w:rsid w:val="49E7E2C5"/>
    <w:rsid w:val="4A1C8882"/>
    <w:rsid w:val="4A22E05E"/>
    <w:rsid w:val="4A3ABA1C"/>
    <w:rsid w:val="4A4F3369"/>
    <w:rsid w:val="4A530AFA"/>
    <w:rsid w:val="4AA58472"/>
    <w:rsid w:val="4AF29F87"/>
    <w:rsid w:val="4B18E36B"/>
    <w:rsid w:val="4B354D06"/>
    <w:rsid w:val="4B4E6667"/>
    <w:rsid w:val="4B69D254"/>
    <w:rsid w:val="4BA0A9FD"/>
    <w:rsid w:val="4BAFEA2A"/>
    <w:rsid w:val="4C050686"/>
    <w:rsid w:val="4C117EC0"/>
    <w:rsid w:val="4C26447E"/>
    <w:rsid w:val="4C305C22"/>
    <w:rsid w:val="4C5003BD"/>
    <w:rsid w:val="4CA01154"/>
    <w:rsid w:val="4CDBBC2D"/>
    <w:rsid w:val="4D3B5C86"/>
    <w:rsid w:val="4D5EB4DC"/>
    <w:rsid w:val="4DA0F86D"/>
    <w:rsid w:val="4DF785AC"/>
    <w:rsid w:val="4E138159"/>
    <w:rsid w:val="4E2228F5"/>
    <w:rsid w:val="4E3049CD"/>
    <w:rsid w:val="4E32998E"/>
    <w:rsid w:val="4E42424C"/>
    <w:rsid w:val="4E9F79C0"/>
    <w:rsid w:val="4ED2E92F"/>
    <w:rsid w:val="4ED68D07"/>
    <w:rsid w:val="4EE5A9BC"/>
    <w:rsid w:val="4F124D50"/>
    <w:rsid w:val="4F16E265"/>
    <w:rsid w:val="4F180C25"/>
    <w:rsid w:val="4F6B512B"/>
    <w:rsid w:val="4FC5361A"/>
    <w:rsid w:val="4FD9597B"/>
    <w:rsid w:val="4FF6989B"/>
    <w:rsid w:val="50239A07"/>
    <w:rsid w:val="502644A1"/>
    <w:rsid w:val="503A7FDF"/>
    <w:rsid w:val="504366C8"/>
    <w:rsid w:val="504D1F51"/>
    <w:rsid w:val="505BE778"/>
    <w:rsid w:val="50D9E00D"/>
    <w:rsid w:val="50EF71FB"/>
    <w:rsid w:val="50FD4BB5"/>
    <w:rsid w:val="5136819E"/>
    <w:rsid w:val="515E310C"/>
    <w:rsid w:val="51803AD8"/>
    <w:rsid w:val="51A6AC1D"/>
    <w:rsid w:val="51E7C471"/>
    <w:rsid w:val="52030FBB"/>
    <w:rsid w:val="5203D200"/>
    <w:rsid w:val="52532564"/>
    <w:rsid w:val="52A5FB62"/>
    <w:rsid w:val="52AB03E9"/>
    <w:rsid w:val="52BC088E"/>
    <w:rsid w:val="52CB9E23"/>
    <w:rsid w:val="52D31C71"/>
    <w:rsid w:val="531269E5"/>
    <w:rsid w:val="532527D3"/>
    <w:rsid w:val="53276EC6"/>
    <w:rsid w:val="5378CCD6"/>
    <w:rsid w:val="53E2288F"/>
    <w:rsid w:val="540185C6"/>
    <w:rsid w:val="54232EE0"/>
    <w:rsid w:val="54293876"/>
    <w:rsid w:val="5473F652"/>
    <w:rsid w:val="54B99FB0"/>
    <w:rsid w:val="54C49443"/>
    <w:rsid w:val="54D8AD37"/>
    <w:rsid w:val="54DCE5FB"/>
    <w:rsid w:val="54E7AE37"/>
    <w:rsid w:val="54FDB4E9"/>
    <w:rsid w:val="551401E6"/>
    <w:rsid w:val="554F7720"/>
    <w:rsid w:val="555AFBC5"/>
    <w:rsid w:val="558D46F6"/>
    <w:rsid w:val="559BF5F4"/>
    <w:rsid w:val="55B9AC07"/>
    <w:rsid w:val="55E82852"/>
    <w:rsid w:val="56257D4B"/>
    <w:rsid w:val="563126E1"/>
    <w:rsid w:val="565320B8"/>
    <w:rsid w:val="5657A26F"/>
    <w:rsid w:val="5657A26F"/>
    <w:rsid w:val="566BCF0E"/>
    <w:rsid w:val="569BB75E"/>
    <w:rsid w:val="56C23AC9"/>
    <w:rsid w:val="56FB629F"/>
    <w:rsid w:val="5704AE5F"/>
    <w:rsid w:val="571BF6CC"/>
    <w:rsid w:val="57260608"/>
    <w:rsid w:val="572BD7EA"/>
    <w:rsid w:val="57616CC3"/>
    <w:rsid w:val="57A5D4CD"/>
    <w:rsid w:val="57DAFA37"/>
    <w:rsid w:val="57E4FACF"/>
    <w:rsid w:val="58795C3F"/>
    <w:rsid w:val="58A8A129"/>
    <w:rsid w:val="58B5A7EA"/>
    <w:rsid w:val="58D9AE48"/>
    <w:rsid w:val="58E2E785"/>
    <w:rsid w:val="58EE045B"/>
    <w:rsid w:val="590A61A8"/>
    <w:rsid w:val="5923DCAB"/>
    <w:rsid w:val="5923DCAB"/>
    <w:rsid w:val="5924B9C6"/>
    <w:rsid w:val="592EAB0D"/>
    <w:rsid w:val="593E84DE"/>
    <w:rsid w:val="59527FEC"/>
    <w:rsid w:val="5959AE37"/>
    <w:rsid w:val="595F21DF"/>
    <w:rsid w:val="59745D64"/>
    <w:rsid w:val="59DE6876"/>
    <w:rsid w:val="59F03EAF"/>
    <w:rsid w:val="5A071AF7"/>
    <w:rsid w:val="5A0910BE"/>
    <w:rsid w:val="5A09DEB5"/>
    <w:rsid w:val="5A173DFF"/>
    <w:rsid w:val="5A4FA3FA"/>
    <w:rsid w:val="5A71FF0F"/>
    <w:rsid w:val="5A7634C3"/>
    <w:rsid w:val="5AA97CCD"/>
    <w:rsid w:val="5AD008B2"/>
    <w:rsid w:val="5AD6C078"/>
    <w:rsid w:val="5AFAE707"/>
    <w:rsid w:val="5B023DE1"/>
    <w:rsid w:val="5B2F2A16"/>
    <w:rsid w:val="5B3EF137"/>
    <w:rsid w:val="5B4C67D0"/>
    <w:rsid w:val="5B551E94"/>
    <w:rsid w:val="5B6BF50F"/>
    <w:rsid w:val="5B80FD0F"/>
    <w:rsid w:val="5BA0BE74"/>
    <w:rsid w:val="5BB5D0E5"/>
    <w:rsid w:val="5BD65457"/>
    <w:rsid w:val="5BF9AE79"/>
    <w:rsid w:val="5C3FB1E9"/>
    <w:rsid w:val="5C7FE02A"/>
    <w:rsid w:val="5CA821BD"/>
    <w:rsid w:val="5CABCB9A"/>
    <w:rsid w:val="5CCBC5DA"/>
    <w:rsid w:val="5CD1E337"/>
    <w:rsid w:val="5CDEC0D1"/>
    <w:rsid w:val="5CEEBC68"/>
    <w:rsid w:val="5CF39F92"/>
    <w:rsid w:val="5D7E1536"/>
    <w:rsid w:val="5D92EC74"/>
    <w:rsid w:val="5D935D2C"/>
    <w:rsid w:val="5D9B0453"/>
    <w:rsid w:val="5DC6114D"/>
    <w:rsid w:val="5DD4087F"/>
    <w:rsid w:val="5E49C671"/>
    <w:rsid w:val="5EACFF2C"/>
    <w:rsid w:val="5EB7EF8C"/>
    <w:rsid w:val="5EC941E1"/>
    <w:rsid w:val="5EEEF766"/>
    <w:rsid w:val="5F13AB21"/>
    <w:rsid w:val="5F2E672D"/>
    <w:rsid w:val="5F60B816"/>
    <w:rsid w:val="5F81501D"/>
    <w:rsid w:val="5F97C6FC"/>
    <w:rsid w:val="5FA210B1"/>
    <w:rsid w:val="5FDFBFFB"/>
    <w:rsid w:val="601BDC08"/>
    <w:rsid w:val="60349756"/>
    <w:rsid w:val="605D9717"/>
    <w:rsid w:val="60AA8F85"/>
    <w:rsid w:val="60D91B25"/>
    <w:rsid w:val="60DA98A7"/>
    <w:rsid w:val="60E3BE6C"/>
    <w:rsid w:val="60E6C1A3"/>
    <w:rsid w:val="61026AE2"/>
    <w:rsid w:val="61261361"/>
    <w:rsid w:val="6126A37B"/>
    <w:rsid w:val="61A80C2E"/>
    <w:rsid w:val="61AFFD0A"/>
    <w:rsid w:val="62265C39"/>
    <w:rsid w:val="62470509"/>
    <w:rsid w:val="624F0687"/>
    <w:rsid w:val="625A65E5"/>
    <w:rsid w:val="625DC1E7"/>
    <w:rsid w:val="62E82756"/>
    <w:rsid w:val="631BD057"/>
    <w:rsid w:val="63425DFD"/>
    <w:rsid w:val="63CFCF90"/>
    <w:rsid w:val="63DEF6C6"/>
    <w:rsid w:val="63E5626A"/>
    <w:rsid w:val="63ED4CB1"/>
    <w:rsid w:val="63F33138"/>
    <w:rsid w:val="643C3565"/>
    <w:rsid w:val="6459D92C"/>
    <w:rsid w:val="6491A73A"/>
    <w:rsid w:val="64AFEDBF"/>
    <w:rsid w:val="64C56C48"/>
    <w:rsid w:val="64C7127A"/>
    <w:rsid w:val="64D62A8D"/>
    <w:rsid w:val="64F29300"/>
    <w:rsid w:val="64FC10DD"/>
    <w:rsid w:val="654FAAD6"/>
    <w:rsid w:val="6570B97A"/>
    <w:rsid w:val="65797F0C"/>
    <w:rsid w:val="657E7613"/>
    <w:rsid w:val="65B868A6"/>
    <w:rsid w:val="65CDA5A0"/>
    <w:rsid w:val="65E9AB64"/>
    <w:rsid w:val="66390829"/>
    <w:rsid w:val="6640AE71"/>
    <w:rsid w:val="665D7C94"/>
    <w:rsid w:val="667B6B79"/>
    <w:rsid w:val="667B6B79"/>
    <w:rsid w:val="6730DEEA"/>
    <w:rsid w:val="673ADD43"/>
    <w:rsid w:val="6749194E"/>
    <w:rsid w:val="675BA315"/>
    <w:rsid w:val="67AEAD1F"/>
    <w:rsid w:val="67AFBF58"/>
    <w:rsid w:val="67B13544"/>
    <w:rsid w:val="67EE6489"/>
    <w:rsid w:val="68265C14"/>
    <w:rsid w:val="6839C895"/>
    <w:rsid w:val="68A2B991"/>
    <w:rsid w:val="68E0545B"/>
    <w:rsid w:val="6987A273"/>
    <w:rsid w:val="69D17770"/>
    <w:rsid w:val="69ED2591"/>
    <w:rsid w:val="69FC6387"/>
    <w:rsid w:val="6A26FC83"/>
    <w:rsid w:val="6A9154DF"/>
    <w:rsid w:val="6AB3111D"/>
    <w:rsid w:val="6ACFB7F9"/>
    <w:rsid w:val="6AE65791"/>
    <w:rsid w:val="6B0E4CAC"/>
    <w:rsid w:val="6B40D083"/>
    <w:rsid w:val="6BB3BB3F"/>
    <w:rsid w:val="6BDFD0D4"/>
    <w:rsid w:val="6BEAC1A2"/>
    <w:rsid w:val="6BFC23CB"/>
    <w:rsid w:val="6C096F1F"/>
    <w:rsid w:val="6C12BB2D"/>
    <w:rsid w:val="6C1979FB"/>
    <w:rsid w:val="6C504686"/>
    <w:rsid w:val="6C7516C3"/>
    <w:rsid w:val="6C82FD1F"/>
    <w:rsid w:val="6CA623AA"/>
    <w:rsid w:val="6CCC026C"/>
    <w:rsid w:val="6CE279C7"/>
    <w:rsid w:val="6CFDE72F"/>
    <w:rsid w:val="6D77AA1A"/>
    <w:rsid w:val="6D832667"/>
    <w:rsid w:val="6D9C4991"/>
    <w:rsid w:val="6E28DB85"/>
    <w:rsid w:val="6E5C431D"/>
    <w:rsid w:val="6E8C926A"/>
    <w:rsid w:val="6E9842AC"/>
    <w:rsid w:val="6E9966F6"/>
    <w:rsid w:val="6E999203"/>
    <w:rsid w:val="6EC70003"/>
    <w:rsid w:val="6ED40989"/>
    <w:rsid w:val="6F1A054E"/>
    <w:rsid w:val="6F1A795A"/>
    <w:rsid w:val="6F36F408"/>
    <w:rsid w:val="6F45520A"/>
    <w:rsid w:val="6F4636C3"/>
    <w:rsid w:val="6F84E6DF"/>
    <w:rsid w:val="6F90E84B"/>
    <w:rsid w:val="6FD64D8A"/>
    <w:rsid w:val="6FE1F038"/>
    <w:rsid w:val="6FEA4DAF"/>
    <w:rsid w:val="6FF6C2ED"/>
    <w:rsid w:val="7033D6A4"/>
    <w:rsid w:val="7094AB5A"/>
    <w:rsid w:val="70AA4FEC"/>
    <w:rsid w:val="70B4868A"/>
    <w:rsid w:val="70BDED77"/>
    <w:rsid w:val="70C9090B"/>
    <w:rsid w:val="70F8CC35"/>
    <w:rsid w:val="710AFEA3"/>
    <w:rsid w:val="714AAF24"/>
    <w:rsid w:val="71823E42"/>
    <w:rsid w:val="71823E42"/>
    <w:rsid w:val="71BC0E1F"/>
    <w:rsid w:val="71DC5BA6"/>
    <w:rsid w:val="71E4168A"/>
    <w:rsid w:val="71EC70D7"/>
    <w:rsid w:val="72BC963C"/>
    <w:rsid w:val="72EA39A6"/>
    <w:rsid w:val="7308A3C5"/>
    <w:rsid w:val="73198A7C"/>
    <w:rsid w:val="73219AE5"/>
    <w:rsid w:val="733C478E"/>
    <w:rsid w:val="7342DD12"/>
    <w:rsid w:val="734805C2"/>
    <w:rsid w:val="7399D91D"/>
    <w:rsid w:val="73AA4903"/>
    <w:rsid w:val="73B7BF13"/>
    <w:rsid w:val="73CD19EB"/>
    <w:rsid w:val="73E50DA0"/>
    <w:rsid w:val="7457CB71"/>
    <w:rsid w:val="746B01BF"/>
    <w:rsid w:val="746F718C"/>
    <w:rsid w:val="7486D079"/>
    <w:rsid w:val="74F409EC"/>
    <w:rsid w:val="751F2E46"/>
    <w:rsid w:val="75409ACF"/>
    <w:rsid w:val="7547471B"/>
    <w:rsid w:val="757FFE22"/>
    <w:rsid w:val="75B1D41D"/>
    <w:rsid w:val="75CDA5B3"/>
    <w:rsid w:val="75F1BEDF"/>
    <w:rsid w:val="761D467C"/>
    <w:rsid w:val="761D467C"/>
    <w:rsid w:val="76851873"/>
    <w:rsid w:val="768D2400"/>
    <w:rsid w:val="76F99E73"/>
    <w:rsid w:val="76FC35C6"/>
    <w:rsid w:val="772ECF3F"/>
    <w:rsid w:val="7794295F"/>
    <w:rsid w:val="7794295F"/>
    <w:rsid w:val="77AA76ED"/>
    <w:rsid w:val="77C42DFC"/>
    <w:rsid w:val="780323FC"/>
    <w:rsid w:val="784B81B5"/>
    <w:rsid w:val="7865FAF9"/>
    <w:rsid w:val="788DF8F5"/>
    <w:rsid w:val="78C22456"/>
    <w:rsid w:val="78DA25C8"/>
    <w:rsid w:val="78E7DCEF"/>
    <w:rsid w:val="78F894B5"/>
    <w:rsid w:val="78FA412C"/>
    <w:rsid w:val="7914948D"/>
    <w:rsid w:val="792FFFEC"/>
    <w:rsid w:val="7940B2EE"/>
    <w:rsid w:val="7954A072"/>
    <w:rsid w:val="7977F927"/>
    <w:rsid w:val="798C66FC"/>
    <w:rsid w:val="7997A56D"/>
    <w:rsid w:val="79A0C02B"/>
    <w:rsid w:val="79DA13A6"/>
    <w:rsid w:val="79E4238D"/>
    <w:rsid w:val="79E83460"/>
    <w:rsid w:val="7A022DBD"/>
    <w:rsid w:val="7A483F23"/>
    <w:rsid w:val="7A831164"/>
    <w:rsid w:val="7B1FA8BA"/>
    <w:rsid w:val="7B78B1F9"/>
    <w:rsid w:val="7B898007"/>
    <w:rsid w:val="7B8ADC22"/>
    <w:rsid w:val="7B8AEE36"/>
    <w:rsid w:val="7B9B766A"/>
    <w:rsid w:val="7B9B9544"/>
    <w:rsid w:val="7BA2B225"/>
    <w:rsid w:val="7BB1D4CA"/>
    <w:rsid w:val="7BC41328"/>
    <w:rsid w:val="7C31EB98"/>
    <w:rsid w:val="7C4CBACE"/>
    <w:rsid w:val="7C504965"/>
    <w:rsid w:val="7C64A4FA"/>
    <w:rsid w:val="7C7D3EFE"/>
    <w:rsid w:val="7C8C3DBE"/>
    <w:rsid w:val="7CAFF387"/>
    <w:rsid w:val="7CBBE9B1"/>
    <w:rsid w:val="7CC91FA1"/>
    <w:rsid w:val="7CD38632"/>
    <w:rsid w:val="7CD9D748"/>
    <w:rsid w:val="7CE921D7"/>
    <w:rsid w:val="7CF0FA9D"/>
    <w:rsid w:val="7CF1CF8C"/>
    <w:rsid w:val="7CF7235C"/>
    <w:rsid w:val="7D29775C"/>
    <w:rsid w:val="7D316265"/>
    <w:rsid w:val="7D6AA674"/>
    <w:rsid w:val="7D765E08"/>
    <w:rsid w:val="7D8472EC"/>
    <w:rsid w:val="7D991AEE"/>
    <w:rsid w:val="7DAC3230"/>
    <w:rsid w:val="7DFC3150"/>
    <w:rsid w:val="7E02B013"/>
    <w:rsid w:val="7E0393A1"/>
    <w:rsid w:val="7E0D45E8"/>
    <w:rsid w:val="7E172A16"/>
    <w:rsid w:val="7EE06270"/>
    <w:rsid w:val="7F550A69"/>
    <w:rsid w:val="7F97494C"/>
    <w:rsid w:val="7FFE9B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1E9F5"/>
  <w15:chartTrackingRefBased/>
  <w15:docId w15:val="{7FA8C5BD-529F-49BD-B0AC-84C13D013D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uiPriority w:val="10"/>
    <w:name w:val="Title"/>
    <w:basedOn w:val="Normal"/>
    <w:next w:val="Normal"/>
    <w:qFormat/>
    <w:rsid w:val="2E851478"/>
    <w:rPr>
      <w:rFonts w:ascii="Aptos Display" w:hAnsi="Aptos Display" w:eastAsia="Aptos Display" w:cs="Aptos Display" w:asciiTheme="majorAscii" w:hAnsiTheme="majorAscii" w:eastAsiaTheme="majorAscii" w:cstheme="majorAscii"/>
      <w:sz w:val="56"/>
      <w:szCs w:val="56"/>
    </w:rPr>
    <w:pPr>
      <w:spacing w:after="80" w:line="240" w:lineRule="auto"/>
      <w:contextualSpacing/>
    </w:pPr>
  </w:style>
  <w:style w:type="character" w:styleId="Heading1Char" w:customStyle="true">
    <w:uiPriority w:val="9"/>
    <w:name w:val="Heading 1 Char"/>
    <w:basedOn w:val="DefaultParagraphFont"/>
    <w:link w:val="Heading1"/>
    <w:rsid w:val="2E851478"/>
    <w:rPr>
      <w:rFonts w:ascii="Aptos Display" w:hAnsi="Aptos Display" w:eastAsia="Aptos Display" w:cs="" w:asciiTheme="majorAscii" w:hAnsiTheme="majorAscii" w:eastAsiaTheme="minorAscii" w:cstheme="majorEastAsia"/>
      <w:color w:val="0F4761" w:themeColor="accent1" w:themeTint="FF" w:themeShade="BF"/>
      <w:sz w:val="40"/>
      <w:szCs w:val="40"/>
    </w:rPr>
  </w:style>
  <w:style w:type="character" w:styleId="Heading2Char" w:customStyle="true">
    <w:uiPriority w:val="9"/>
    <w:name w:val="Heading 2 Char"/>
    <w:basedOn w:val="DefaultParagraphFont"/>
    <w:link w:val="Heading2"/>
    <w:rsid w:val="6730DEEA"/>
    <w:rPr>
      <w:rFonts w:ascii="Aptos Display" w:hAnsi="Aptos Display" w:eastAsia="Aptos Display" w:cs="Aptos Display" w:asciiTheme="majorAscii" w:hAnsiTheme="majorAscii" w:eastAsiaTheme="majorAscii" w:cstheme="majorAscii"/>
      <w:b w:val="1"/>
      <w:bCs w:val="1"/>
      <w:color w:val="FFC000"/>
      <w:sz w:val="96"/>
      <w:szCs w:val="96"/>
    </w:rPr>
  </w:style>
  <w:style w:type="paragraph" w:styleId="Heading2">
    <w:uiPriority w:val="9"/>
    <w:name w:val="heading 2"/>
    <w:basedOn w:val="Normal"/>
    <w:next w:val="Normal"/>
    <w:unhideWhenUsed/>
    <w:link w:val="Heading2Char"/>
    <w:qFormat/>
    <w:rsid w:val="6730DEEA"/>
    <w:rPr>
      <w:rFonts w:ascii="Aptos Display" w:hAnsi="Aptos Display" w:eastAsia="Aptos Display" w:cs="Aptos Display" w:asciiTheme="majorAscii" w:hAnsiTheme="majorAscii" w:eastAsiaTheme="majorAscii" w:cstheme="majorAscii"/>
      <w:b w:val="1"/>
      <w:bCs w:val="1"/>
      <w:color w:val="FFC000"/>
      <w:sz w:val="96"/>
      <w:szCs w:val="96"/>
    </w:rPr>
    <w:pPr>
      <w:keepNext w:val="1"/>
      <w:keepLines w:val="1"/>
      <w:spacing w:before="160" w:after="80"/>
      <w:outlineLvl w:val="1"/>
    </w:pPr>
  </w:style>
  <w:style w:type="paragraph" w:styleId="Heading3">
    <w:uiPriority w:val="9"/>
    <w:name w:val="heading 3"/>
    <w:basedOn w:val="Normal"/>
    <w:next w:val="Normal"/>
    <w:unhideWhenUsed/>
    <w:qFormat/>
    <w:rsid w:val="6730DEEA"/>
    <w:rPr>
      <w:rFonts w:ascii="Aptos" w:hAnsi="Aptos" w:eastAsia="Aptos Display" w:cs="Aptos Display" w:asciiTheme="minorAscii" w:hAnsiTheme="minorAscii" w:eastAsiaTheme="majorAscii" w:cstheme="majorAscii"/>
      <w:color w:val="002060"/>
      <w:sz w:val="56"/>
      <w:szCs w:val="56"/>
    </w:rPr>
    <w:pPr>
      <w:keepNext w:val="1"/>
      <w:keepLines w:val="1"/>
      <w:spacing w:before="160" w:after="80"/>
      <w:outlineLvl w:val="2"/>
    </w:pPr>
  </w:style>
  <w:style w:type="paragraph" w:styleId="Heading1">
    <w:uiPriority w:val="9"/>
    <w:name w:val="heading 1"/>
    <w:basedOn w:val="Normal"/>
    <w:next w:val="Normal"/>
    <w:link w:val="Heading1Char"/>
    <w:qFormat/>
    <w:rsid w:val="2E851478"/>
    <w:rPr>
      <w:rFonts w:ascii="Aptos Display" w:hAnsi="Aptos Display" w:eastAsia="Aptos Display" w:cs="Aptos Display" w:asciiTheme="majorAscii" w:hAnsiTheme="majorAscii" w:eastAsiaTheme="majorAscii" w:cstheme="majorAscii"/>
      <w:color w:val="0F4761" w:themeColor="accent1" w:themeTint="FF" w:themeShade="BF"/>
      <w:sz w:val="40"/>
      <w:szCs w:val="40"/>
    </w:rPr>
    <w:pPr>
      <w:keepNext w:val="1"/>
      <w:keepLines w:val="1"/>
      <w:spacing w:before="360" w:after="80"/>
      <w:outlineLvl w:val="0"/>
    </w:pPr>
  </w:style>
  <w:style w:type="paragraph" w:styleId="ListParagraph">
    <w:uiPriority w:val="34"/>
    <w:name w:val="List Paragraph"/>
    <w:basedOn w:val="Normal"/>
    <w:qFormat/>
    <w:rsid w:val="2E851478"/>
    <w:pPr>
      <w:spacing/>
      <w:ind w:left="720"/>
      <w:contextualSpacing/>
    </w:pPr>
  </w:style>
  <w:style w:type="paragraph" w:styleId="Heading4">
    <w:uiPriority w:val="9"/>
    <w:name w:val="heading 4"/>
    <w:basedOn w:val="Normal"/>
    <w:next w:val="Normal"/>
    <w:unhideWhenUsed/>
    <w:qFormat/>
    <w:rsid w:val="6730DEEA"/>
    <w:rPr>
      <w:rFonts w:ascii="Aptos" w:hAnsi="Aptos" w:eastAsia="Aptos Display" w:cs="Aptos Display" w:asciiTheme="minorAscii" w:hAnsiTheme="minorAscii" w:eastAsiaTheme="majorAscii" w:cstheme="majorAscii"/>
      <w:b w:val="1"/>
      <w:bCs w:val="1"/>
      <w:i w:val="0"/>
      <w:iCs w:val="0"/>
      <w:noProof w:val="0"/>
      <w:color w:val="0F4761" w:themeColor="accent1" w:themeTint="FF" w:themeShade="BF"/>
      <w:sz w:val="40"/>
      <w:szCs w:val="40"/>
      <w:lang w:val="fr-FR"/>
    </w:rPr>
    <w:pPr>
      <w:keepNext w:val="1"/>
      <w:keepLines w:val="1"/>
      <w:spacing w:before="80" w:after="40"/>
      <w:outlineLvl w:val="3"/>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character" w:styleId="Heading5Char" w:customStyle="true">
    <w:uiPriority w:val="9"/>
    <w:name w:val="Heading 5 Char"/>
    <w:basedOn w:val="DefaultParagraphFont"/>
    <w:link w:val="Heading5"/>
    <w:rsid w:val="6730DEEA"/>
    <w:rPr>
      <w:rFonts w:ascii="Aptos" w:hAnsi="Aptos" w:eastAsia="" w:cs="" w:asciiTheme="minorAscii" w:hAnsiTheme="minorAscii" w:eastAsiaTheme="majorEastAsia" w:cstheme="majorBidi"/>
      <w:b w:val="1"/>
      <w:bCs w:val="1"/>
      <w:noProof w:val="0"/>
      <w:color w:val="FFC000"/>
      <w:sz w:val="24"/>
      <w:szCs w:val="24"/>
      <w:lang w:val="fr-FR"/>
    </w:rPr>
  </w:style>
  <w:style w:type="paragraph" w:styleId="Heading5">
    <w:uiPriority w:val="9"/>
    <w:name w:val="heading 5"/>
    <w:basedOn w:val="Normal"/>
    <w:next w:val="Normal"/>
    <w:unhideWhenUsed/>
    <w:link w:val="Heading5Char"/>
    <w:qFormat/>
    <w:rsid w:val="6730DEEA"/>
    <w:rPr>
      <w:rFonts w:ascii="Aptos" w:hAnsi="Aptos" w:eastAsia="" w:cs="" w:asciiTheme="minorAscii" w:hAnsiTheme="minorAscii" w:eastAsiaTheme="majorEastAsia" w:cstheme="majorBidi"/>
      <w:b w:val="1"/>
      <w:bCs w:val="1"/>
      <w:noProof w:val="0"/>
      <w:color w:val="FFC000"/>
      <w:sz w:val="24"/>
      <w:szCs w:val="24"/>
      <w:lang w:val="fr-FR"/>
    </w:rPr>
  </w:style>
  <w:style w:type="paragraph" w:styleId="TiTRE4" w:customStyle="true">
    <w:uiPriority w:val="1"/>
    <w:name w:val="TiTRE4"/>
    <w:basedOn w:val="Normal"/>
    <w:link w:val="TiTRE4Char"/>
    <w:qFormat/>
    <w:rsid w:val="095E78CA"/>
    <w:rPr>
      <w:rFonts w:ascii="Aptos" w:hAnsi="Aptos" w:eastAsia="Aptos" w:cs="" w:asciiTheme="minorAscii" w:hAnsiTheme="minorAscii" w:eastAsiaTheme="minorAscii" w:cstheme="minorBidi"/>
      <w:b w:val="1"/>
      <w:bCs w:val="1"/>
      <w:noProof w:val="0"/>
      <w:color w:val="FFC000"/>
      <w:sz w:val="24"/>
      <w:szCs w:val="24"/>
      <w:lang w:val="fr-FR"/>
    </w:rPr>
    <w:pPr>
      <w:bidi w:val="0"/>
      <w:spacing w:before="0" w:beforeAutospacing="off" w:after="160" w:afterAutospacing="off" w:line="279" w:lineRule="auto"/>
      <w:ind w:left="0" w:right="0"/>
      <w:jc w:val="left"/>
    </w:pPr>
  </w:style>
  <w:style w:type="character" w:styleId="TiTRE4Char" w:customStyle="true">
    <w:name w:val="TiTRE4 Char"/>
    <w:basedOn w:val="DefaultParagraphFont"/>
    <w:link w:val="TiTRE4"/>
    <w:rsid w:val="095E78CA"/>
    <w:rPr>
      <w:rFonts w:ascii="Aptos" w:hAnsi="Aptos" w:eastAsia="Aptos" w:cs="" w:asciiTheme="minorAscii" w:hAnsiTheme="minorAscii" w:eastAsiaTheme="minorAscii" w:cstheme="minorBidi"/>
      <w:b w:val="1"/>
      <w:bCs w:val="1"/>
      <w:noProof w:val="0"/>
      <w:color w:val="FFC00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34a2ab97a21a43b1" /><Relationship Type="http://schemas.openxmlformats.org/officeDocument/2006/relationships/image" Target="/media/image3.png" Id="R9817722be3d44036" /><Relationship Type="http://schemas.openxmlformats.org/officeDocument/2006/relationships/image" Target="/media/image4.png" Id="Rc0b57288cd214e42" /><Relationship Type="http://schemas.openxmlformats.org/officeDocument/2006/relationships/numbering" Target="numbering.xml" Id="R5dad9a87e80341aa" /><Relationship Type="http://schemas.openxmlformats.org/officeDocument/2006/relationships/image" Target="/media/image5.png" Id="R738575cdf4bb4387" /><Relationship Type="http://schemas.openxmlformats.org/officeDocument/2006/relationships/hyperlink" Target="https://alpagino-my.sharepoint.com/:u:/p/antoine_potier/EQOJ5i2UcMxCp_Tn9lx3A9ABNMjX6iTyBR1XV0Tfm8coJA?e=PhpUOl" TargetMode="External" Id="R196d3699feec47ea" /><Relationship Type="http://schemas.openxmlformats.org/officeDocument/2006/relationships/hyperlink" Target="https://alpagino-my.sharepoint.com/:t:/p/antoine_potier/EdKDcw-sbh5Oh8F9MwlbqdoB5rwf-e9suNkFZbCkJZSnDQ?e=BaddUJ" TargetMode="External" Id="Raac11dfd75bb45de" /><Relationship Type="http://schemas.openxmlformats.org/officeDocument/2006/relationships/image" Target="/media/image6.png" Id="R159ad3a787ed45c6" /><Relationship Type="http://schemas.openxmlformats.org/officeDocument/2006/relationships/image" Target="/media/image7.png" Id="R1881493646ad4b7b" /><Relationship Type="http://schemas.openxmlformats.org/officeDocument/2006/relationships/image" Target="/media/image8.png" Id="Rd95449a03026430e" /><Relationship Type="http://schemas.openxmlformats.org/officeDocument/2006/relationships/image" Target="/media/image9.png" Id="Rc8b73a5f904d424d" /><Relationship Type="http://schemas.openxmlformats.org/officeDocument/2006/relationships/hyperlink" Target="https://oneomnicom-my.sharepoint.com/:x:/r/personal/laurene_thiriez_gutenberg_agency/Documents/___BAO_CONTENT%20FACTORY/SUIVI%20RELECTURE%20AUCHAN.xlsx?d=w69d1b78a41174841b10a5ded86adba0d&amp;csf=1&amp;web=1&amp;e=JAQWv7" TargetMode="External" Id="Rb2dd0cadb58a4e98" /><Relationship Type="http://schemas.openxmlformats.org/officeDocument/2006/relationships/hyperlink" Target="https://www.lucidlink.com/download" TargetMode="External" Id="R0b5b0d98bfb7432f" /><Relationship Type="http://schemas.openxmlformats.org/officeDocument/2006/relationships/hyperlink" Target="https://volumes/gfr/gutenberg/322_AUCHAN-OMNIPUBLISH/20_TUTOS-BRIEF/Tuto%20palette%20Auchan.pdf" TargetMode="External" Id="R496ca11f8b974027" /><Relationship Type="http://schemas.openxmlformats.org/officeDocument/2006/relationships/hyperlink" Target="https://www.figma.com/design/ypWeN8hVIbndm0xsdXz16q/ECHANGE_Myl%C3%A8ne?node-id=1357-17308" TargetMode="External" Id="R801e13c1883340ec" /><Relationship Type="http://schemas.openxmlformats.org/officeDocument/2006/relationships/hyperlink" Target="https://docs.google.com/spreadsheets/d/19wBxgomX3ftlxFX23l_dLZ_uu4y4byGiS_pG4O20MYo/edit?gid=1246752991" TargetMode="External" Id="Rb03abc0815974e67" /><Relationship Type="http://schemas.openxmlformats.org/officeDocument/2006/relationships/comments" Target="comments.xml" Id="Rc4be6337aa3b4c72" /><Relationship Type="http://schemas.microsoft.com/office/2016/09/relationships/commentsIds" Target="commentsIds.xml" Id="R66442455b7d147b6" /><Relationship Type="http://schemas.microsoft.com/office/2011/relationships/commentsExtended" Target="commentsExtended.xml" Id="Rb7b06aa1c2ad4550" /><Relationship Type="http://schemas.microsoft.com/office/2018/08/relationships/commentsExtensible" Target="commentsExtensible.xml" Id="Rba5a0347579f4e0b" /><Relationship Type="http://schemas.microsoft.com/office/2011/relationships/people" Target="people.xml" Id="R81ed964b240349ef" /><Relationship Type="http://schemas.openxmlformats.org/officeDocument/2006/relationships/image" Target="/media/imagea.png" Id="rId839252630" /><Relationship Type="http://schemas.openxmlformats.org/officeDocument/2006/relationships/image" Target="/media/imageb.png" Id="rId90038720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2025-06-19T13:48:04.4165280Z</dcterms:created>
  <dcterms:modified xsi:type="dcterms:W3CDTF">2025-12-02T07:50:29.5872194Z</dcterms:modified>
  <dc:creator>Antoine Potier</dc:creator>
  <lastModifiedBy>Antoine Potier</lastModifiedBy>
</coreProperties>
</file>